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96055D" w14:textId="77777777" w:rsidR="0042638E" w:rsidRPr="0042638E" w:rsidRDefault="0042638E" w:rsidP="0042638E">
      <w:pPr>
        <w:spacing w:after="30" w:line="360" w:lineRule="auto"/>
        <w:ind w:left="436" w:hanging="11"/>
        <w:jc w:val="center"/>
        <w:rPr>
          <w:rFonts w:eastAsia="Times New Roman"/>
          <w:b/>
          <w:bCs/>
          <w:color w:val="000000"/>
          <w:szCs w:val="22"/>
        </w:rPr>
      </w:pPr>
      <w:bookmarkStart w:id="0" w:name="_Hlk98482175"/>
      <w:r w:rsidRPr="0042638E">
        <w:rPr>
          <w:rFonts w:eastAsia="Times New Roman"/>
          <w:b/>
          <w:bCs/>
          <w:color w:val="000000"/>
          <w:szCs w:val="22"/>
        </w:rPr>
        <w:t>Spojená škola, Komárňanská 28, Nové Zámky</w:t>
      </w:r>
    </w:p>
    <w:p w14:paraId="0D58B082"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o.z. Stredná priemyselná škola elektrotechnická  S.A.</w:t>
      </w:r>
    </w:p>
    <w:p w14:paraId="1E781809"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Jedlika – Jedlik Ányos Elektrotechnikai Szakközépiskola</w:t>
      </w:r>
    </w:p>
    <w:p w14:paraId="003EDC9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06A0BBF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F569312"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754FA2F"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20EAC33"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7F0F32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1ADC63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29AD153"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85D3BC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BCB77A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7BAB975" w14:textId="77777777" w:rsidR="0042638E" w:rsidRPr="0042638E" w:rsidRDefault="0042638E" w:rsidP="0042638E">
      <w:pPr>
        <w:spacing w:after="30" w:line="360" w:lineRule="auto"/>
        <w:ind w:left="436" w:hanging="11"/>
        <w:jc w:val="both"/>
        <w:rPr>
          <w:rFonts w:eastAsia="Times New Roman"/>
          <w:b/>
          <w:bCs/>
          <w:color w:val="000000"/>
          <w:szCs w:val="22"/>
        </w:rPr>
      </w:pPr>
    </w:p>
    <w:p w14:paraId="11698B48" w14:textId="77777777" w:rsidR="0042638E" w:rsidRPr="0042638E" w:rsidRDefault="0042638E" w:rsidP="0042638E">
      <w:pPr>
        <w:spacing w:after="30" w:line="360" w:lineRule="auto"/>
        <w:ind w:left="436" w:hanging="11"/>
        <w:jc w:val="center"/>
        <w:rPr>
          <w:rFonts w:eastAsia="Times New Roman"/>
          <w:b/>
          <w:bCs/>
          <w:color w:val="000000"/>
          <w:szCs w:val="22"/>
        </w:rPr>
      </w:pPr>
      <w:bookmarkStart w:id="1" w:name="_Hlk85463348"/>
      <w:r w:rsidRPr="0042638E">
        <w:rPr>
          <w:rFonts w:eastAsia="Times New Roman"/>
          <w:b/>
          <w:bCs/>
          <w:color w:val="000000"/>
          <w:szCs w:val="22"/>
        </w:rPr>
        <w:t>Mobilná aplikácia pre študentov SPŠE</w:t>
      </w:r>
      <w:bookmarkEnd w:id="1"/>
    </w:p>
    <w:p w14:paraId="19111177" w14:textId="77777777" w:rsidR="0042638E" w:rsidRPr="0042638E" w:rsidRDefault="0042638E" w:rsidP="0042638E">
      <w:pPr>
        <w:spacing w:after="30" w:line="360" w:lineRule="auto"/>
        <w:ind w:left="436" w:hanging="11"/>
        <w:jc w:val="center"/>
        <w:rPr>
          <w:rFonts w:eastAsia="Times New Roman"/>
          <w:color w:val="000000"/>
          <w:szCs w:val="22"/>
        </w:rPr>
      </w:pPr>
      <w:r w:rsidRPr="0042638E">
        <w:rPr>
          <w:rFonts w:eastAsia="Times New Roman"/>
          <w:color w:val="000000"/>
          <w:szCs w:val="22"/>
        </w:rPr>
        <w:t>Vlastný projekt</w:t>
      </w:r>
    </w:p>
    <w:p w14:paraId="3ED7C092" w14:textId="77777777" w:rsidR="0042638E" w:rsidRPr="0042638E" w:rsidRDefault="0042638E" w:rsidP="0042638E">
      <w:pPr>
        <w:spacing w:after="30" w:line="360" w:lineRule="auto"/>
        <w:ind w:left="436" w:hanging="11"/>
        <w:jc w:val="center"/>
        <w:rPr>
          <w:rFonts w:eastAsia="Times New Roman"/>
          <w:color w:val="000000"/>
          <w:szCs w:val="22"/>
        </w:rPr>
      </w:pPr>
      <w:r w:rsidRPr="0042638E">
        <w:rPr>
          <w:rFonts w:eastAsia="Times New Roman"/>
          <w:color w:val="000000"/>
          <w:szCs w:val="22"/>
        </w:rPr>
        <w:t>Praktická časť odbornej zložky maturitnej skúšky</w:t>
      </w:r>
    </w:p>
    <w:p w14:paraId="76037FA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F45D321"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4C19DB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02CB36C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4901B2A8"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ascii="Calibri" w:hAnsi="Calibri" w:cs="Calibri"/>
          <w:color w:val="000000"/>
          <w:sz w:val="22"/>
          <w:szCs w:val="22"/>
        </w:rPr>
        <w:tab/>
      </w:r>
      <w:r w:rsidRPr="0042638E">
        <w:rPr>
          <w:rFonts w:eastAsia="Times New Roman"/>
          <w:color w:val="000000"/>
          <w:szCs w:val="22"/>
        </w:rPr>
        <w:t xml:space="preserve">Nové Zámky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riešiteľ: </w:t>
      </w:r>
    </w:p>
    <w:p w14:paraId="612FB79D" w14:textId="77777777" w:rsidR="0042638E" w:rsidRPr="0042638E" w:rsidRDefault="0042638E" w:rsidP="0042638E">
      <w:pPr>
        <w:keepNext/>
        <w:keepLines/>
        <w:spacing w:after="113" w:line="256" w:lineRule="auto"/>
        <w:ind w:firstLine="425"/>
        <w:outlineLvl w:val="0"/>
        <w:rPr>
          <w:rFonts w:eastAsia="Times New Roman"/>
          <w:b/>
          <w:color w:val="000000"/>
          <w:sz w:val="28"/>
          <w:szCs w:val="22"/>
        </w:rPr>
      </w:pPr>
      <w:bookmarkStart w:id="2" w:name="_Toc97298676"/>
      <w:bookmarkStart w:id="3" w:name="_Toc98481745"/>
      <w:bookmarkStart w:id="4" w:name="_Toc98482401"/>
      <w:bookmarkStart w:id="5" w:name="_Toc98483585"/>
      <w:bookmarkStart w:id="6" w:name="_Toc98522444"/>
      <w:bookmarkStart w:id="7" w:name="_Toc98585075"/>
      <w:r w:rsidRPr="0042638E">
        <w:rPr>
          <w:rFonts w:eastAsia="Times New Roman"/>
          <w:b/>
          <w:color w:val="000000"/>
          <w:sz w:val="28"/>
          <w:szCs w:val="22"/>
        </w:rPr>
        <w:t xml:space="preserve">2021/2022 </w:t>
      </w:r>
      <w:r w:rsidRPr="0042638E">
        <w:rPr>
          <w:rFonts w:eastAsia="Times New Roman"/>
          <w:b/>
          <w:color w:val="000000"/>
          <w:sz w:val="28"/>
          <w:szCs w:val="22"/>
        </w:rPr>
        <w:tab/>
        <w:t xml:space="preserve"> </w:t>
      </w:r>
      <w:r w:rsidRPr="0042638E">
        <w:rPr>
          <w:rFonts w:eastAsia="Times New Roman"/>
          <w:b/>
          <w:color w:val="000000"/>
          <w:sz w:val="28"/>
          <w:szCs w:val="22"/>
        </w:rPr>
        <w:tab/>
        <w:t xml:space="preserve"> </w:t>
      </w:r>
      <w:r w:rsidRPr="0042638E">
        <w:rPr>
          <w:rFonts w:eastAsia="Times New Roman"/>
          <w:b/>
          <w:color w:val="000000"/>
          <w:sz w:val="28"/>
          <w:szCs w:val="22"/>
        </w:rPr>
        <w:tab/>
        <w:t xml:space="preserve"> </w:t>
      </w:r>
      <w:r w:rsidRPr="0042638E">
        <w:rPr>
          <w:rFonts w:eastAsia="Times New Roman"/>
          <w:b/>
          <w:color w:val="000000"/>
          <w:sz w:val="28"/>
          <w:szCs w:val="22"/>
        </w:rPr>
        <w:tab/>
        <w:t xml:space="preserve"> </w:t>
      </w:r>
      <w:r w:rsidRPr="0042638E">
        <w:rPr>
          <w:rFonts w:eastAsia="Times New Roman"/>
          <w:b/>
          <w:color w:val="000000"/>
          <w:sz w:val="28"/>
          <w:szCs w:val="22"/>
        </w:rPr>
        <w:tab/>
      </w:r>
      <w:r w:rsidRPr="0042638E">
        <w:rPr>
          <w:rFonts w:eastAsia="Times New Roman"/>
          <w:b/>
          <w:color w:val="000000"/>
          <w:sz w:val="28"/>
          <w:szCs w:val="22"/>
        </w:rPr>
        <w:tab/>
        <w:t>Adam Hadar</w:t>
      </w:r>
      <w:bookmarkEnd w:id="2"/>
      <w:bookmarkEnd w:id="3"/>
      <w:bookmarkEnd w:id="4"/>
      <w:bookmarkEnd w:id="5"/>
      <w:bookmarkEnd w:id="6"/>
      <w:bookmarkEnd w:id="7"/>
      <w:r w:rsidRPr="0042638E">
        <w:rPr>
          <w:rFonts w:eastAsia="Times New Roman"/>
          <w:b/>
          <w:color w:val="000000"/>
          <w:sz w:val="28"/>
          <w:szCs w:val="22"/>
        </w:rPr>
        <w:t xml:space="preserve"> </w:t>
      </w:r>
    </w:p>
    <w:p w14:paraId="7EA3F80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ročník štúdia: </w:t>
      </w:r>
      <w:r w:rsidRPr="0042638E">
        <w:rPr>
          <w:rFonts w:eastAsia="Times New Roman"/>
          <w:b/>
          <w:color w:val="000000"/>
          <w:szCs w:val="22"/>
        </w:rPr>
        <w:t xml:space="preserve">štvrtý </w:t>
      </w:r>
      <w:r w:rsidRPr="0042638E">
        <w:rPr>
          <w:rFonts w:eastAsia="Times New Roman"/>
          <w:color w:val="000000"/>
          <w:szCs w:val="22"/>
        </w:rPr>
        <w:t xml:space="preserve">     </w:t>
      </w:r>
    </w:p>
    <w:p w14:paraId="736FC16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noProof/>
          <w:color w:val="000000"/>
          <w:szCs w:val="22"/>
        </w:rPr>
        <mc:AlternateContent>
          <mc:Choice Requires="wpg">
            <w:drawing>
              <wp:inline distT="0" distB="0" distL="0" distR="0" wp14:anchorId="4FB3770D" wp14:editId="32EB175F">
                <wp:extent cx="5616575" cy="18415"/>
                <wp:effectExtent l="0" t="0" r="3175" b="635"/>
                <wp:docPr id="32" name="Group 8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6575" cy="18415"/>
                          <a:chOff x="0" y="0"/>
                          <a:chExt cx="56168" cy="182"/>
                        </a:xfrm>
                      </wpg:grpSpPr>
                      <wps:wsp>
                        <wps:cNvPr id="33" name="Shape 10824"/>
                        <wps:cNvSpPr>
                          <a:spLocks/>
                        </wps:cNvSpPr>
                        <wps:spPr bwMode="auto">
                          <a:xfrm>
                            <a:off x="0" y="0"/>
                            <a:ext cx="56168" cy="182"/>
                          </a:xfrm>
                          <a:custGeom>
                            <a:avLst/>
                            <a:gdLst>
                              <a:gd name="T0" fmla="*/ 0 w 5616829"/>
                              <a:gd name="T1" fmla="*/ 0 h 18288"/>
                              <a:gd name="T2" fmla="*/ 56168 w 5616829"/>
                              <a:gd name="T3" fmla="*/ 0 h 18288"/>
                              <a:gd name="T4" fmla="*/ 56168 w 5616829"/>
                              <a:gd name="T5" fmla="*/ 182 h 18288"/>
                              <a:gd name="T6" fmla="*/ 0 w 5616829"/>
                              <a:gd name="T7" fmla="*/ 182 h 18288"/>
                              <a:gd name="T8" fmla="*/ 0 w 5616829"/>
                              <a:gd name="T9" fmla="*/ 0 h 18288"/>
                              <a:gd name="T10" fmla="*/ 0 60000 65536"/>
                              <a:gd name="T11" fmla="*/ 0 60000 65536"/>
                              <a:gd name="T12" fmla="*/ 0 60000 65536"/>
                              <a:gd name="T13" fmla="*/ 0 60000 65536"/>
                              <a:gd name="T14" fmla="*/ 0 60000 65536"/>
                              <a:gd name="T15" fmla="*/ 0 w 5616829"/>
                              <a:gd name="T16" fmla="*/ 0 h 18288"/>
                              <a:gd name="T17" fmla="*/ 5616829 w 5616829"/>
                              <a:gd name="T18" fmla="*/ 18288 h 18288"/>
                            </a:gdLst>
                            <a:ahLst/>
                            <a:cxnLst>
                              <a:cxn ang="T10">
                                <a:pos x="T0" y="T1"/>
                              </a:cxn>
                              <a:cxn ang="T11">
                                <a:pos x="T2" y="T3"/>
                              </a:cxn>
                              <a:cxn ang="T12">
                                <a:pos x="T4" y="T5"/>
                              </a:cxn>
                              <a:cxn ang="T13">
                                <a:pos x="T6" y="T7"/>
                              </a:cxn>
                              <a:cxn ang="T14">
                                <a:pos x="T8" y="T9"/>
                              </a:cxn>
                            </a:cxnLst>
                            <a:rect l="T15" t="T16" r="T17" b="T18"/>
                            <a:pathLst>
                              <a:path w="5616829" h="18288">
                                <a:moveTo>
                                  <a:pt x="0" y="0"/>
                                </a:moveTo>
                                <a:lnTo>
                                  <a:pt x="5616829" y="0"/>
                                </a:lnTo>
                                <a:lnTo>
                                  <a:pt x="5616829" y="18288"/>
                                </a:lnTo>
                                <a:lnTo>
                                  <a:pt x="0" y="18288"/>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0C938B2" id="Group 8449" o:spid="_x0000_s1026" style="width:442.25pt;height:1.45pt;mso-position-horizontal-relative:char;mso-position-vertical-relative:line" coordsize="56168,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">
                <v:shape id="Shape 10824" o:spid="_x0000_s1027" style="position:absolute;width:56168;height:182;visibility:visible;mso-wrap-style:square;v-text-anchor:top" coordsize="561682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" path="m,l5616829,r,18288l,18288,,e" fillcolor="black" stroked="f" strokeweight="0">
                  <v:stroke miterlimit="83231f" joinstyle="miter"/>
                  <v:path arrowok="t" o:connecttype="custom" o:connectlocs="0,0;562,0;562,2;0,2;0,0" o:connectangles="0,0,0,0,0" textboxrect="0,0,5616829,18288"/>
                </v:shape>
                <w10:anchorlock/>
              </v:group>
            </w:pict>
          </mc:Fallback>
        </mc:AlternateContent>
      </w:r>
    </w:p>
    <w:p w14:paraId="64E31308" w14:textId="34362066" w:rsidR="0042638E" w:rsidRPr="0042638E" w:rsidRDefault="0042638E" w:rsidP="0042638E">
      <w:pPr>
        <w:spacing w:after="30" w:line="360" w:lineRule="auto"/>
        <w:ind w:left="436" w:hanging="11"/>
        <w:jc w:val="both"/>
        <w:rPr>
          <w:rFonts w:eastAsia="Times New Roman"/>
          <w:color w:val="000000"/>
          <w:szCs w:val="22"/>
        </w:rPr>
        <w:sectPr w:rsidR="0042638E" w:rsidRPr="0042638E">
          <w:pgSz w:w="11906" w:h="16838"/>
          <w:pgMar w:top="1418" w:right="1418" w:bottom="1418" w:left="1701" w:header="709" w:footer="709" w:gutter="0"/>
          <w:cols w:space="708"/>
        </w:sectPr>
      </w:pP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konzultant: Ing. Mária Poláková</w:t>
      </w:r>
    </w:p>
    <w:p w14:paraId="74B18EEB"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lastRenderedPageBreak/>
        <w:t>Spojená škola, Komárňanská 28, Nové Zámky</w:t>
      </w:r>
    </w:p>
    <w:p w14:paraId="5AC4BD63"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o.z. Stredná priemyselná škola elektrotechnická  S.A.</w:t>
      </w:r>
    </w:p>
    <w:p w14:paraId="48A26E15"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Jedlika – Jedlik Ányos Elektrotechnikai Szakközépiskola</w:t>
      </w:r>
    </w:p>
    <w:p w14:paraId="1A6603C8"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6ABD590" w14:textId="77777777" w:rsidR="0042638E" w:rsidRPr="0042638E" w:rsidRDefault="0042638E" w:rsidP="0042638E">
      <w:pPr>
        <w:keepNext/>
        <w:keepLines/>
        <w:spacing w:after="113" w:line="256" w:lineRule="auto"/>
        <w:jc w:val="center"/>
        <w:outlineLvl w:val="0"/>
        <w:rPr>
          <w:rFonts w:eastAsia="Times New Roman"/>
          <w:b/>
          <w:color w:val="000000"/>
          <w:sz w:val="28"/>
          <w:szCs w:val="22"/>
        </w:rPr>
      </w:pPr>
      <w:bookmarkStart w:id="8" w:name="_Toc97298677"/>
      <w:bookmarkStart w:id="9" w:name="_Toc98481746"/>
      <w:bookmarkStart w:id="10" w:name="_Toc98482402"/>
      <w:bookmarkStart w:id="11" w:name="_Toc98483586"/>
      <w:bookmarkStart w:id="12" w:name="_Toc98522445"/>
      <w:bookmarkStart w:id="13" w:name="_Toc98585076"/>
      <w:r w:rsidRPr="0042638E">
        <w:rPr>
          <w:rFonts w:eastAsia="Times New Roman"/>
          <w:b/>
          <w:color w:val="000000"/>
          <w:sz w:val="28"/>
          <w:szCs w:val="22"/>
        </w:rPr>
        <w:t>PRAKTICKÁ ČASŤ ODBORNEJ ZLOŽKY MATURITNEJ SKÚŠKY</w:t>
      </w:r>
      <w:bookmarkEnd w:id="8"/>
      <w:bookmarkEnd w:id="9"/>
      <w:bookmarkEnd w:id="10"/>
      <w:bookmarkEnd w:id="11"/>
      <w:bookmarkEnd w:id="12"/>
      <w:bookmarkEnd w:id="13"/>
    </w:p>
    <w:p w14:paraId="192CE136"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9C89DAC" w14:textId="77777777" w:rsidR="0042638E" w:rsidRPr="0042638E" w:rsidRDefault="0042638E" w:rsidP="0042638E">
      <w:pPr>
        <w:spacing w:after="30" w:line="360" w:lineRule="auto"/>
        <w:ind w:left="436" w:hanging="11"/>
        <w:jc w:val="center"/>
        <w:rPr>
          <w:rFonts w:eastAsia="Times New Roman"/>
          <w:color w:val="000000"/>
          <w:szCs w:val="22"/>
        </w:rPr>
      </w:pPr>
      <w:r w:rsidRPr="0042638E">
        <w:rPr>
          <w:rFonts w:eastAsia="Times New Roman"/>
          <w:color w:val="000000"/>
          <w:szCs w:val="22"/>
        </w:rPr>
        <w:t>Vlastný projekt</w:t>
      </w:r>
    </w:p>
    <w:tbl>
      <w:tblPr>
        <w:tblStyle w:val="TableGrid"/>
        <w:tblW w:w="6601" w:type="dxa"/>
        <w:tblInd w:w="427" w:type="dxa"/>
        <w:tblLook w:val="04A0" w:firstRow="1" w:lastRow="0" w:firstColumn="1" w:lastColumn="0" w:noHBand="0" w:noVBand="1"/>
      </w:tblPr>
      <w:tblGrid>
        <w:gridCol w:w="4297"/>
        <w:gridCol w:w="2304"/>
      </w:tblGrid>
      <w:tr w:rsidR="0042638E" w:rsidRPr="0042638E" w14:paraId="130CDE78" w14:textId="77777777" w:rsidTr="0042638E">
        <w:trPr>
          <w:trHeight w:val="417"/>
        </w:trPr>
        <w:tc>
          <w:tcPr>
            <w:tcW w:w="4297" w:type="dxa"/>
            <w:hideMark/>
          </w:tcPr>
          <w:p w14:paraId="5055AD25"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 </w:t>
            </w:r>
          </w:p>
        </w:tc>
        <w:tc>
          <w:tcPr>
            <w:tcW w:w="2304" w:type="dxa"/>
          </w:tcPr>
          <w:p w14:paraId="01E0403C" w14:textId="77777777" w:rsidR="0042638E" w:rsidRPr="0042638E" w:rsidRDefault="0042638E" w:rsidP="0042638E">
            <w:pPr>
              <w:spacing w:after="30" w:line="360" w:lineRule="auto"/>
              <w:ind w:left="436" w:hanging="11"/>
              <w:jc w:val="both"/>
              <w:rPr>
                <w:color w:val="000000"/>
                <w:szCs w:val="22"/>
              </w:rPr>
            </w:pPr>
          </w:p>
        </w:tc>
      </w:tr>
      <w:tr w:rsidR="0042638E" w:rsidRPr="0042638E" w14:paraId="3E3E7772" w14:textId="77777777" w:rsidTr="0042638E">
        <w:trPr>
          <w:trHeight w:val="491"/>
        </w:trPr>
        <w:tc>
          <w:tcPr>
            <w:tcW w:w="4297" w:type="dxa"/>
            <w:vAlign w:val="bottom"/>
            <w:hideMark/>
          </w:tcPr>
          <w:p w14:paraId="6FBF5C90"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Meno študenta: </w:t>
            </w:r>
          </w:p>
        </w:tc>
        <w:tc>
          <w:tcPr>
            <w:tcW w:w="2304" w:type="dxa"/>
            <w:vAlign w:val="bottom"/>
            <w:hideMark/>
          </w:tcPr>
          <w:p w14:paraId="1B4EEF49"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 xml:space="preserve">Adam Hadar </w:t>
            </w:r>
          </w:p>
        </w:tc>
      </w:tr>
      <w:tr w:rsidR="0042638E" w:rsidRPr="0042638E" w14:paraId="7653A7DF" w14:textId="77777777" w:rsidTr="0042638E">
        <w:trPr>
          <w:trHeight w:val="414"/>
        </w:trPr>
        <w:tc>
          <w:tcPr>
            <w:tcW w:w="4297" w:type="dxa"/>
            <w:hideMark/>
          </w:tcPr>
          <w:p w14:paraId="7D792587"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Trieda: </w:t>
            </w:r>
          </w:p>
        </w:tc>
        <w:tc>
          <w:tcPr>
            <w:tcW w:w="2304" w:type="dxa"/>
            <w:hideMark/>
          </w:tcPr>
          <w:p w14:paraId="2BA1B96F"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IV. AI</w:t>
            </w:r>
          </w:p>
        </w:tc>
      </w:tr>
      <w:tr w:rsidR="0042638E" w:rsidRPr="0042638E" w14:paraId="6CE56805" w14:textId="77777777" w:rsidTr="0042638E">
        <w:trPr>
          <w:trHeight w:val="414"/>
        </w:trPr>
        <w:tc>
          <w:tcPr>
            <w:tcW w:w="4297" w:type="dxa"/>
            <w:hideMark/>
          </w:tcPr>
          <w:p w14:paraId="025BF9F8"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Školský rok: </w:t>
            </w:r>
          </w:p>
        </w:tc>
        <w:tc>
          <w:tcPr>
            <w:tcW w:w="2304" w:type="dxa"/>
            <w:hideMark/>
          </w:tcPr>
          <w:p w14:paraId="1D915E8F"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 xml:space="preserve">2021/2022 </w:t>
            </w:r>
          </w:p>
        </w:tc>
      </w:tr>
      <w:tr w:rsidR="0042638E" w:rsidRPr="0042638E" w14:paraId="6A690D5D" w14:textId="77777777" w:rsidTr="0042638E">
        <w:trPr>
          <w:trHeight w:val="414"/>
        </w:trPr>
        <w:tc>
          <w:tcPr>
            <w:tcW w:w="4297" w:type="dxa"/>
            <w:hideMark/>
          </w:tcPr>
          <w:p w14:paraId="37D47104"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Študijný odbor: </w:t>
            </w:r>
          </w:p>
        </w:tc>
        <w:tc>
          <w:tcPr>
            <w:tcW w:w="2304" w:type="dxa"/>
            <w:hideMark/>
          </w:tcPr>
          <w:p w14:paraId="6C008130"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IST</w:t>
            </w:r>
          </w:p>
        </w:tc>
      </w:tr>
      <w:tr w:rsidR="0042638E" w:rsidRPr="0042638E" w14:paraId="63522523" w14:textId="77777777" w:rsidTr="0042638E">
        <w:trPr>
          <w:trHeight w:val="414"/>
        </w:trPr>
        <w:tc>
          <w:tcPr>
            <w:tcW w:w="4297" w:type="dxa"/>
            <w:hideMark/>
          </w:tcPr>
          <w:p w14:paraId="5B329D99"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Interný konzultant: </w:t>
            </w:r>
          </w:p>
        </w:tc>
        <w:tc>
          <w:tcPr>
            <w:tcW w:w="2304" w:type="dxa"/>
            <w:hideMark/>
          </w:tcPr>
          <w:p w14:paraId="3FD4D73D" w14:textId="77777777" w:rsidR="0042638E" w:rsidRPr="0042638E" w:rsidRDefault="0042638E" w:rsidP="0042638E">
            <w:pPr>
              <w:spacing w:after="30" w:line="360" w:lineRule="auto"/>
              <w:ind w:left="436" w:hanging="199"/>
              <w:jc w:val="both"/>
              <w:rPr>
                <w:color w:val="000000"/>
                <w:szCs w:val="22"/>
              </w:rPr>
            </w:pPr>
            <w:r w:rsidRPr="0042638E">
              <w:rPr>
                <w:color w:val="000000"/>
                <w:szCs w:val="22"/>
              </w:rPr>
              <w:t xml:space="preserve">Ing. Mária Poláková </w:t>
            </w:r>
          </w:p>
        </w:tc>
      </w:tr>
      <w:tr w:rsidR="0042638E" w:rsidRPr="0042638E" w14:paraId="1032017A" w14:textId="77777777" w:rsidTr="0042638E">
        <w:trPr>
          <w:trHeight w:val="759"/>
        </w:trPr>
        <w:tc>
          <w:tcPr>
            <w:tcW w:w="4297" w:type="dxa"/>
            <w:vAlign w:val="bottom"/>
            <w:hideMark/>
          </w:tcPr>
          <w:p w14:paraId="616791B8"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Externý konzultant: </w:t>
            </w:r>
          </w:p>
          <w:p w14:paraId="5D4E3029"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 </w:t>
            </w:r>
          </w:p>
        </w:tc>
        <w:tc>
          <w:tcPr>
            <w:tcW w:w="2304" w:type="dxa"/>
            <w:hideMark/>
          </w:tcPr>
          <w:p w14:paraId="1B9A7973" w14:textId="77777777" w:rsidR="0042638E" w:rsidRPr="0042638E" w:rsidRDefault="0042638E" w:rsidP="0042638E">
            <w:pPr>
              <w:spacing w:after="30" w:line="360" w:lineRule="auto"/>
              <w:ind w:left="436" w:hanging="11"/>
              <w:jc w:val="both"/>
              <w:rPr>
                <w:color w:val="000000"/>
                <w:szCs w:val="22"/>
              </w:rPr>
            </w:pPr>
            <w:r w:rsidRPr="0042638E">
              <w:rPr>
                <w:color w:val="000000"/>
                <w:szCs w:val="22"/>
              </w:rPr>
              <w:t xml:space="preserve"> </w:t>
            </w:r>
          </w:p>
        </w:tc>
      </w:tr>
    </w:tbl>
    <w:p w14:paraId="696F70D9" w14:textId="77777777" w:rsidR="0042638E" w:rsidRPr="0042638E" w:rsidRDefault="0042638E" w:rsidP="0042638E">
      <w:pPr>
        <w:keepNext/>
        <w:keepLines/>
        <w:spacing w:after="113" w:line="256" w:lineRule="auto"/>
        <w:ind w:left="437"/>
        <w:outlineLvl w:val="0"/>
        <w:rPr>
          <w:rFonts w:eastAsia="Times New Roman"/>
          <w:b/>
          <w:color w:val="000000"/>
          <w:sz w:val="28"/>
          <w:szCs w:val="22"/>
        </w:rPr>
      </w:pPr>
      <w:bookmarkStart w:id="14" w:name="_Toc97298678"/>
      <w:bookmarkStart w:id="15" w:name="_Toc98481747"/>
      <w:bookmarkStart w:id="16" w:name="_Toc98482403"/>
      <w:bookmarkStart w:id="17" w:name="_Toc98483587"/>
      <w:bookmarkStart w:id="18" w:name="_Toc98522446"/>
      <w:bookmarkStart w:id="19" w:name="_Toc98585077"/>
      <w:r w:rsidRPr="0042638E">
        <w:rPr>
          <w:rFonts w:eastAsia="Times New Roman"/>
          <w:b/>
          <w:color w:val="000000"/>
          <w:sz w:val="28"/>
          <w:szCs w:val="22"/>
        </w:rPr>
        <w:t>Názov projektu:   Mobilná aplikácia pre študentov SPŠE</w:t>
      </w:r>
      <w:bookmarkEnd w:id="14"/>
      <w:bookmarkEnd w:id="15"/>
      <w:bookmarkEnd w:id="16"/>
      <w:bookmarkEnd w:id="17"/>
      <w:bookmarkEnd w:id="18"/>
      <w:bookmarkEnd w:id="19"/>
    </w:p>
    <w:p w14:paraId="7349124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54EA7F3"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Žiak  </w:t>
      </w:r>
      <w:r w:rsidRPr="0042638E">
        <w:rPr>
          <w:rFonts w:eastAsia="Times New Roman"/>
          <w:color w:val="000000"/>
          <w:szCs w:val="22"/>
        </w:rPr>
        <w:tab/>
        <w:t xml:space="preserve"> </w:t>
      </w:r>
      <w:r w:rsidRPr="0042638E">
        <w:rPr>
          <w:rFonts w:eastAsia="Times New Roman"/>
          <w:color w:val="000000"/>
          <w:szCs w:val="22"/>
        </w:rPr>
        <w:tab/>
        <w:t xml:space="preserve"> </w:t>
      </w:r>
    </w:p>
    <w:p w14:paraId="458DE8D3"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7029AE6E" w14:textId="77777777" w:rsidR="0042638E" w:rsidRPr="0042638E" w:rsidRDefault="0042638E" w:rsidP="0042638E">
      <w:pPr>
        <w:tabs>
          <w:tab w:val="left" w:pos="4395"/>
          <w:tab w:val="left" w:pos="5670"/>
        </w:tabs>
        <w:spacing w:after="30" w:line="360" w:lineRule="auto"/>
        <w:ind w:left="436" w:hanging="11"/>
        <w:jc w:val="both"/>
        <w:rPr>
          <w:rFonts w:eastAsia="Times New Roman"/>
          <w:color w:val="000000"/>
          <w:szCs w:val="22"/>
        </w:rPr>
      </w:pPr>
      <w:r w:rsidRPr="0042638E">
        <w:rPr>
          <w:rFonts w:eastAsia="Times New Roman"/>
          <w:noProof/>
          <w:color w:val="000000"/>
          <w:szCs w:val="22"/>
        </w:rPr>
        <mc:AlternateContent>
          <mc:Choice Requires="wps">
            <w:drawing>
              <wp:anchor distT="0" distB="0" distL="114300" distR="114300" simplePos="0" relativeHeight="251694080" behindDoc="0" locked="0" layoutInCell="1" allowOverlap="1" wp14:anchorId="7FEC75B1" wp14:editId="2D6C13DE">
                <wp:simplePos x="0" y="0"/>
                <wp:positionH relativeFrom="column">
                  <wp:posOffset>3615055</wp:posOffset>
                </wp:positionH>
                <wp:positionV relativeFrom="paragraph">
                  <wp:posOffset>281940</wp:posOffset>
                </wp:positionV>
                <wp:extent cx="1306195" cy="382270"/>
                <wp:effectExtent l="0" t="0" r="0" b="1270"/>
                <wp:wrapSquare wrapText="bothSides"/>
                <wp:docPr id="34" name="Textové pole 29"/>
                <wp:cNvGraphicFramePr/>
                <a:graphic xmlns:a="http://schemas.openxmlformats.org/drawingml/2006/main">
                  <a:graphicData uri="http://schemas.microsoft.com/office/word/2010/wordprocessingShape">
                    <wps:wsp>
                      <wps:cNvSpPr txBox="1"/>
                      <wps:spPr>
                        <a:xfrm>
                          <a:off x="0" y="0"/>
                          <a:ext cx="1312545" cy="388620"/>
                        </a:xfrm>
                        <a:prstGeom prst="rect">
                          <a:avLst/>
                        </a:prstGeom>
                        <a:noFill/>
                        <a:ln w="6350">
                          <a:noFill/>
                        </a:ln>
                      </wps:spPr>
                      <wps:txbx>
                        <w:txbxContent>
                          <w:p w14:paraId="751EB262" w14:textId="77777777" w:rsidR="00E64EE5" w:rsidRDefault="00E64EE5" w:rsidP="0042638E">
                            <w:pPr>
                              <w:tabs>
                                <w:tab w:val="left" w:pos="5670"/>
                              </w:tabs>
                              <w:ind w:left="11"/>
                              <w:jc w:val="center"/>
                            </w:pPr>
                            <w:r>
                              <w:t>Interný konzultant</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FEC75B1" id="_x0000_t202" coordsize="21600,21600" o:spt="202" path="m,l,21600r21600,l21600,xe">
                <v:stroke joinstyle="miter"/>
                <v:path gradientshapeok="t" o:connecttype="rect"/>
              </v:shapetype>
              <v:shape id="Textové pole 29" o:spid="_x0000_s1026" type="#_x0000_t202" style="position:absolute;left:0;text-align:left;margin-left:284.65pt;margin-top:22.2pt;width:102.85pt;height:30.1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" filled="f" stroked="f" strokeweight=".5pt">
                <v:textbox style="mso-fit-shape-to-text:t">
                  <w:txbxContent>
                    <w:p w14:paraId="751EB262" w14:textId="77777777" w:rsidR="00E64EE5" w:rsidRDefault="00E64EE5" w:rsidP="0042638E">
                      <w:pPr>
                        <w:tabs>
                          <w:tab w:val="left" w:pos="5670"/>
                        </w:tabs>
                        <w:ind w:left="11"/>
                        <w:jc w:val="center"/>
                      </w:pPr>
                      <w:r>
                        <w:t>Interný konzultant</w:t>
                      </w:r>
                    </w:p>
                  </w:txbxContent>
                </v:textbox>
                <w10:wrap type="square"/>
              </v:shape>
            </w:pict>
          </mc:Fallback>
        </mc:AlternateContent>
      </w:r>
      <w:r w:rsidRPr="0042638E">
        <w:rPr>
          <w:rFonts w:eastAsia="Times New Roman"/>
          <w:noProof/>
          <w:color w:val="000000"/>
          <w:szCs w:val="22"/>
        </w:rPr>
        <mc:AlternateContent>
          <mc:Choice Requires="wps">
            <w:drawing>
              <wp:anchor distT="0" distB="0" distL="114300" distR="114300" simplePos="0" relativeHeight="251695104" behindDoc="0" locked="0" layoutInCell="1" allowOverlap="1" wp14:anchorId="2642FC33" wp14:editId="72D1EE1E">
                <wp:simplePos x="0" y="0"/>
                <wp:positionH relativeFrom="column">
                  <wp:posOffset>251460</wp:posOffset>
                </wp:positionH>
                <wp:positionV relativeFrom="paragraph">
                  <wp:posOffset>245745</wp:posOffset>
                </wp:positionV>
                <wp:extent cx="1348740" cy="382270"/>
                <wp:effectExtent l="0" t="0" r="0" b="1270"/>
                <wp:wrapSquare wrapText="bothSides"/>
                <wp:docPr id="35" name="Textové pole 30"/>
                <wp:cNvGraphicFramePr/>
                <a:graphic xmlns:a="http://schemas.openxmlformats.org/drawingml/2006/main">
                  <a:graphicData uri="http://schemas.microsoft.com/office/word/2010/wordprocessingShape">
                    <wps:wsp>
                      <wps:cNvSpPr txBox="1"/>
                      <wps:spPr>
                        <a:xfrm>
                          <a:off x="0" y="0"/>
                          <a:ext cx="1355090" cy="388620"/>
                        </a:xfrm>
                        <a:prstGeom prst="rect">
                          <a:avLst/>
                        </a:prstGeom>
                        <a:noFill/>
                        <a:ln w="6350">
                          <a:noFill/>
                        </a:ln>
                      </wps:spPr>
                      <wps:txbx>
                        <w:txbxContent>
                          <w:p w14:paraId="35AE49D8" w14:textId="77777777" w:rsidR="00E64EE5" w:rsidRDefault="00E64EE5" w:rsidP="0042638E">
                            <w:pPr>
                              <w:tabs>
                                <w:tab w:val="left" w:pos="5670"/>
                              </w:tabs>
                              <w:ind w:left="11"/>
                              <w:jc w:val="center"/>
                            </w:pPr>
                            <w:r>
                              <w:t>Externý konzultant</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642FC33" id="Textové pole 30" o:spid="_x0000_s1027" type="#_x0000_t202" style="position:absolute;left:0;text-align:left;margin-left:19.8pt;margin-top:19.35pt;width:106.2pt;height:30.1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" filled="f" stroked="f" strokeweight=".5pt">
                <v:textbox style="mso-fit-shape-to-text:t">
                  <w:txbxContent>
                    <w:p w14:paraId="35AE49D8" w14:textId="77777777" w:rsidR="00E64EE5" w:rsidRDefault="00E64EE5" w:rsidP="0042638E">
                      <w:pPr>
                        <w:tabs>
                          <w:tab w:val="left" w:pos="5670"/>
                        </w:tabs>
                        <w:ind w:left="11"/>
                        <w:jc w:val="center"/>
                      </w:pPr>
                      <w:r>
                        <w:t>Externý konzultant</w:t>
                      </w:r>
                    </w:p>
                  </w:txbxContent>
                </v:textbox>
                <w10:wrap type="square"/>
              </v:shape>
            </w:pict>
          </mc:Fallback>
        </mc:AlternateContent>
      </w:r>
      <w:r w:rsidRPr="0042638E">
        <w:rPr>
          <w:rFonts w:ascii="Calibri" w:hAnsi="Calibri" w:cs="Calibri"/>
          <w:color w:val="000000"/>
          <w:sz w:val="22"/>
          <w:szCs w:val="22"/>
        </w:rPr>
        <w:tab/>
      </w: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0A15B29E"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7D72063A" w14:textId="77777777" w:rsidR="0042638E" w:rsidRPr="0042638E" w:rsidRDefault="0042638E" w:rsidP="0042638E">
      <w:pPr>
        <w:tabs>
          <w:tab w:val="left" w:pos="5670"/>
        </w:tabs>
        <w:spacing w:after="30" w:line="360" w:lineRule="auto"/>
        <w:ind w:left="436" w:hanging="11"/>
        <w:jc w:val="both"/>
        <w:rPr>
          <w:rFonts w:eastAsia="Times New Roman"/>
          <w:color w:val="000000"/>
          <w:szCs w:val="22"/>
        </w:rPr>
      </w:pPr>
      <w:r w:rsidRPr="0042638E">
        <w:rPr>
          <w:rFonts w:eastAsia="Times New Roman"/>
          <w:noProof/>
          <w:color w:val="000000"/>
          <w:szCs w:val="22"/>
        </w:rPr>
        <mc:AlternateContent>
          <mc:Choice Requires="wps">
            <w:drawing>
              <wp:anchor distT="0" distB="0" distL="114300" distR="114300" simplePos="0" relativeHeight="251696128" behindDoc="0" locked="0" layoutInCell="1" allowOverlap="1" wp14:anchorId="7AA8DA93" wp14:editId="3AD625F9">
                <wp:simplePos x="0" y="0"/>
                <wp:positionH relativeFrom="column">
                  <wp:posOffset>3437255</wp:posOffset>
                </wp:positionH>
                <wp:positionV relativeFrom="paragraph">
                  <wp:posOffset>468630</wp:posOffset>
                </wp:positionV>
                <wp:extent cx="1745615" cy="382270"/>
                <wp:effectExtent l="0" t="0" r="0" b="1270"/>
                <wp:wrapSquare wrapText="bothSides"/>
                <wp:docPr id="36" name="Textové pole 31"/>
                <wp:cNvGraphicFramePr/>
                <a:graphic xmlns:a="http://schemas.openxmlformats.org/drawingml/2006/main">
                  <a:graphicData uri="http://schemas.microsoft.com/office/word/2010/wordprocessingShape">
                    <wps:wsp>
                      <wps:cNvSpPr txBox="1"/>
                      <wps:spPr>
                        <a:xfrm>
                          <a:off x="0" y="0"/>
                          <a:ext cx="1751965" cy="388620"/>
                        </a:xfrm>
                        <a:prstGeom prst="rect">
                          <a:avLst/>
                        </a:prstGeom>
                        <a:noFill/>
                        <a:ln w="6350">
                          <a:noFill/>
                        </a:ln>
                      </wps:spPr>
                      <wps:txbx>
                        <w:txbxContent>
                          <w:p w14:paraId="7A53C133" w14:textId="77777777" w:rsidR="00E64EE5" w:rsidRDefault="00E64EE5" w:rsidP="0042638E">
                            <w:pPr>
                              <w:ind w:left="11"/>
                              <w:jc w:val="center"/>
                            </w:pPr>
                            <w:r>
                              <w:t>Zástupca riaditeľky školy</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AA8DA93" id="Textové pole 31" o:spid="_x0000_s1028" type="#_x0000_t202" style="position:absolute;left:0;text-align:left;margin-left:270.65pt;margin-top:36.9pt;width:137.45pt;height:30.1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" filled="f" stroked="f" strokeweight=".5pt">
                <v:textbox style="mso-fit-shape-to-text:t">
                  <w:txbxContent>
                    <w:p w14:paraId="7A53C133" w14:textId="77777777" w:rsidR="00E64EE5" w:rsidRDefault="00E64EE5" w:rsidP="0042638E">
                      <w:pPr>
                        <w:ind w:left="11"/>
                        <w:jc w:val="center"/>
                      </w:pPr>
                      <w:r>
                        <w:t>Zástupca riaditeľky školy</w:t>
                      </w:r>
                    </w:p>
                  </w:txbxContent>
                </v:textbox>
                <w10:wrap type="square"/>
              </v:shape>
            </w:pict>
          </mc:Fallback>
        </mc:AlternateContent>
      </w:r>
      <w:r w:rsidRPr="0042638E">
        <w:rPr>
          <w:rFonts w:eastAsia="Times New Roman"/>
          <w:b/>
          <w:color w:val="000000"/>
          <w:szCs w:val="22"/>
        </w:rPr>
        <w:t xml:space="preserve"> </w:t>
      </w:r>
      <w:r w:rsidRPr="0042638E">
        <w:rPr>
          <w:rFonts w:eastAsia="Times New Roman"/>
          <w:b/>
          <w:color w:val="000000"/>
          <w:szCs w:val="22"/>
        </w:rPr>
        <w:tab/>
        <w:t xml:space="preserve"> </w:t>
      </w:r>
      <w:r w:rsidRPr="0042638E">
        <w:rPr>
          <w:rFonts w:eastAsia="Times New Roman"/>
          <w:b/>
          <w:color w:val="000000"/>
          <w:szCs w:val="22"/>
        </w:rPr>
        <w:tab/>
        <w:t xml:space="preserve"> </w:t>
      </w:r>
      <w:r w:rsidRPr="0042638E">
        <w:rPr>
          <w:rFonts w:eastAsia="Times New Roman"/>
          <w:b/>
          <w:color w:val="000000"/>
          <w:szCs w:val="22"/>
        </w:rPr>
        <w:tab/>
        <w:t xml:space="preserve"> </w:t>
      </w:r>
      <w:r w:rsidRPr="0042638E">
        <w:rPr>
          <w:rFonts w:eastAsia="Times New Roman"/>
          <w:b/>
          <w:color w:val="000000"/>
          <w:szCs w:val="22"/>
        </w:rPr>
        <w:tab/>
        <w:t xml:space="preserve"> </w:t>
      </w:r>
      <w:r w:rsidRPr="0042638E">
        <w:rPr>
          <w:rFonts w:eastAsia="Times New Roman"/>
          <w:b/>
          <w:color w:val="000000"/>
          <w:szCs w:val="22"/>
        </w:rPr>
        <w:tab/>
      </w:r>
      <w:r w:rsidRPr="0042638E">
        <w:rPr>
          <w:rFonts w:eastAsia="Times New Roman"/>
          <w:color w:val="000000"/>
          <w:szCs w:val="22"/>
        </w:rPr>
        <w:t>..................................</w:t>
      </w:r>
      <w:r w:rsidRPr="0042638E">
        <w:rPr>
          <w:rFonts w:eastAsia="Times New Roman"/>
          <w:b/>
          <w:color w:val="000000"/>
          <w:szCs w:val="22"/>
        </w:rPr>
        <w:t xml:space="preserve"> </w:t>
      </w:r>
    </w:p>
    <w:p w14:paraId="1A65CD11" w14:textId="77777777" w:rsidR="0042638E" w:rsidRPr="0042638E" w:rsidRDefault="0042638E" w:rsidP="0042638E">
      <w:pPr>
        <w:spacing w:after="30" w:line="360" w:lineRule="auto"/>
        <w:ind w:left="436" w:hanging="11"/>
        <w:jc w:val="center"/>
        <w:rPr>
          <w:rFonts w:eastAsia="Times New Roman"/>
          <w:color w:val="000000"/>
          <w:szCs w:val="22"/>
        </w:rPr>
      </w:pPr>
    </w:p>
    <w:p w14:paraId="761F7686" w14:textId="77777777" w:rsidR="0042638E" w:rsidRDefault="0042638E" w:rsidP="0042638E">
      <w:pPr>
        <w:spacing w:after="30" w:line="360" w:lineRule="auto"/>
        <w:ind w:left="436" w:hanging="11"/>
        <w:jc w:val="both"/>
        <w:rPr>
          <w:rFonts w:eastAsia="Times New Roman"/>
          <w:color w:val="000000"/>
          <w:szCs w:val="22"/>
        </w:rPr>
      </w:pPr>
    </w:p>
    <w:p w14:paraId="767316E1" w14:textId="3841ADA0" w:rsidR="00956B61" w:rsidRDefault="0042638E" w:rsidP="00956B61">
      <w:pPr>
        <w:spacing w:after="30" w:line="360" w:lineRule="auto"/>
        <w:ind w:left="436" w:hanging="11"/>
        <w:jc w:val="both"/>
        <w:rPr>
          <w:rFonts w:eastAsia="Times New Roman"/>
          <w:color w:val="000000"/>
          <w:szCs w:val="22"/>
        </w:rPr>
        <w:sectPr w:rsidR="00956B61" w:rsidSect="005B4E7F">
          <w:footerReference w:type="default" r:id="rId8"/>
          <w:pgSz w:w="11906" w:h="16838" w:code="9"/>
          <w:pgMar w:top="1418" w:right="1418" w:bottom="1418" w:left="1985" w:header="709" w:footer="709" w:gutter="0"/>
          <w:cols w:space="708"/>
          <w:docGrid w:linePitch="360"/>
        </w:sectPr>
      </w:pPr>
      <w:r w:rsidRPr="0042638E">
        <w:rPr>
          <w:rFonts w:eastAsia="Times New Roman"/>
          <w:color w:val="000000"/>
          <w:szCs w:val="22"/>
        </w:rPr>
        <w:t>V Nových Zámkoch  15.10.2021</w:t>
      </w:r>
    </w:p>
    <w:p w14:paraId="7B68522D"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lastRenderedPageBreak/>
        <w:t>Spojená škola, Komárňanská 28, Nové Zámky</w:t>
      </w:r>
    </w:p>
    <w:p w14:paraId="6C258E8B"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o.z. Stredná priemyselná škola elektrotechnická  S.A.</w:t>
      </w:r>
    </w:p>
    <w:p w14:paraId="77DA509F" w14:textId="77777777" w:rsidR="0042638E" w:rsidRPr="0042638E" w:rsidRDefault="0042638E" w:rsidP="0042638E">
      <w:pPr>
        <w:spacing w:after="30" w:line="360" w:lineRule="auto"/>
        <w:ind w:left="436" w:hanging="11"/>
        <w:jc w:val="center"/>
        <w:rPr>
          <w:rFonts w:eastAsia="Times New Roman"/>
          <w:b/>
          <w:bCs/>
          <w:color w:val="000000"/>
          <w:szCs w:val="22"/>
        </w:rPr>
      </w:pPr>
      <w:r w:rsidRPr="0042638E">
        <w:rPr>
          <w:rFonts w:eastAsia="Times New Roman"/>
          <w:b/>
          <w:bCs/>
          <w:color w:val="000000"/>
          <w:szCs w:val="22"/>
        </w:rPr>
        <w:t>Jedlika – Jedlik Ányos Elektrotechnikai Szakközépiskola</w:t>
      </w:r>
    </w:p>
    <w:p w14:paraId="0D53D3C8"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3F0686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8E26C4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4161658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08064D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8A9C84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4741CE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0585F27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EB2535A"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A34AB6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19FF35E" w14:textId="77777777" w:rsidR="0042638E" w:rsidRPr="0042638E" w:rsidRDefault="0042638E" w:rsidP="00A30ABB">
      <w:pPr>
        <w:spacing w:after="177" w:line="360" w:lineRule="auto"/>
        <w:ind w:left="1644" w:hanging="1218"/>
        <w:rPr>
          <w:rFonts w:eastAsia="Times New Roman"/>
          <w:b/>
          <w:color w:val="000000"/>
          <w:sz w:val="28"/>
          <w:szCs w:val="22"/>
        </w:rPr>
      </w:pPr>
      <w:r w:rsidRPr="0042638E">
        <w:rPr>
          <w:rFonts w:eastAsia="Times New Roman"/>
          <w:b/>
          <w:color w:val="000000"/>
          <w:sz w:val="28"/>
          <w:szCs w:val="22"/>
        </w:rPr>
        <w:t xml:space="preserve">Čiastkové úlohy: </w:t>
      </w:r>
    </w:p>
    <w:p w14:paraId="20484766"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Analýza problému, výber najvhodnejšej technológie pre vývoj</w:t>
      </w:r>
    </w:p>
    <w:p w14:paraId="0FE7DD6A"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Výber databázovej technológie a návrh dátového modelu</w:t>
      </w:r>
    </w:p>
    <w:p w14:paraId="4D25D851"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Zabezpečenie a enkryptovanie prihlasovacích údajov v databáze</w:t>
      </w:r>
    </w:p>
    <w:p w14:paraId="3FE866BB"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Návrh funkcionality aplikácie a jej dizajnu</w:t>
      </w:r>
    </w:p>
    <w:p w14:paraId="51B9DC77"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Výber spôsobov autentifikácie do aplikácie</w:t>
      </w:r>
    </w:p>
    <w:p w14:paraId="624B9479"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Prepojenie databázy a dát z webu s aplikáciou</w:t>
      </w:r>
    </w:p>
    <w:p w14:paraId="088BDE98" w14:textId="77777777" w:rsidR="0042638E" w:rsidRPr="0042638E" w:rsidRDefault="0042638E" w:rsidP="0042638E">
      <w:pPr>
        <w:numPr>
          <w:ilvl w:val="0"/>
          <w:numId w:val="16"/>
        </w:numPr>
        <w:spacing w:after="30" w:line="360" w:lineRule="auto"/>
        <w:contextualSpacing/>
        <w:jc w:val="both"/>
        <w:rPr>
          <w:rFonts w:eastAsia="Times New Roman"/>
          <w:color w:val="000000"/>
          <w:szCs w:val="22"/>
        </w:rPr>
      </w:pPr>
      <w:r w:rsidRPr="0042638E">
        <w:rPr>
          <w:rFonts w:eastAsia="Times New Roman"/>
          <w:color w:val="000000"/>
          <w:szCs w:val="22"/>
        </w:rPr>
        <w:t xml:space="preserve">Programovanie, testovanie a dolaďovanie </w:t>
      </w:r>
    </w:p>
    <w:bookmarkEnd w:id="0"/>
    <w:p w14:paraId="62E38036" w14:textId="025F12DF" w:rsidR="00F352E5" w:rsidRDefault="00F352E5">
      <w:pPr>
        <w:rPr>
          <w:rFonts w:eastAsia="Times New Roman"/>
          <w:color w:val="000000"/>
          <w:szCs w:val="22"/>
        </w:rPr>
      </w:pPr>
      <w:r>
        <w:rPr>
          <w:rFonts w:eastAsia="Times New Roman"/>
          <w:color w:val="000000"/>
          <w:szCs w:val="22"/>
        </w:rPr>
        <w:br w:type="page"/>
      </w:r>
    </w:p>
    <w:p w14:paraId="1463A1D3" w14:textId="77777777" w:rsidR="0042638E" w:rsidRPr="0042638E" w:rsidRDefault="0042638E" w:rsidP="0042638E">
      <w:pPr>
        <w:spacing w:after="30" w:line="360" w:lineRule="auto"/>
        <w:ind w:left="436" w:hanging="11"/>
        <w:jc w:val="both"/>
        <w:rPr>
          <w:rFonts w:eastAsia="Times New Roman"/>
          <w:color w:val="000000"/>
          <w:szCs w:val="22"/>
        </w:rPr>
      </w:pPr>
    </w:p>
    <w:p w14:paraId="4CBA8CCE"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BB897F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63AAFCD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1B234E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CA413E7"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D9C4F2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096250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B1823F0"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8277B36"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DAEBC53"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37BCA11"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F03C937"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F4B110E"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DDA2A44"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759446E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5471ABDE"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7DB3F4A" w14:textId="34C65FC3" w:rsidR="0042638E" w:rsidRDefault="0042638E" w:rsidP="0042638E">
      <w:pPr>
        <w:spacing w:after="30" w:line="360" w:lineRule="auto"/>
        <w:jc w:val="both"/>
        <w:rPr>
          <w:rFonts w:eastAsia="Times New Roman"/>
          <w:color w:val="000000"/>
          <w:szCs w:val="22"/>
        </w:rPr>
      </w:pPr>
    </w:p>
    <w:p w14:paraId="39548771" w14:textId="7ADCDE74" w:rsidR="0042638E" w:rsidRDefault="0042638E" w:rsidP="0042638E">
      <w:pPr>
        <w:spacing w:after="30" w:line="360" w:lineRule="auto"/>
        <w:jc w:val="both"/>
        <w:rPr>
          <w:rFonts w:eastAsia="Times New Roman"/>
          <w:color w:val="000000"/>
          <w:szCs w:val="22"/>
        </w:rPr>
      </w:pPr>
    </w:p>
    <w:p w14:paraId="064EF145" w14:textId="1D8A918D" w:rsidR="0042638E" w:rsidRDefault="0042638E" w:rsidP="0042638E">
      <w:pPr>
        <w:spacing w:after="30" w:line="360" w:lineRule="auto"/>
        <w:jc w:val="both"/>
        <w:rPr>
          <w:rFonts w:eastAsia="Times New Roman"/>
          <w:color w:val="000000"/>
          <w:szCs w:val="22"/>
        </w:rPr>
      </w:pPr>
    </w:p>
    <w:p w14:paraId="13FEB919" w14:textId="77777777" w:rsidR="0042638E" w:rsidRPr="0042638E" w:rsidRDefault="0042638E" w:rsidP="0042638E">
      <w:pPr>
        <w:spacing w:after="30" w:line="360" w:lineRule="auto"/>
        <w:jc w:val="both"/>
        <w:rPr>
          <w:rFonts w:eastAsia="Times New Roman"/>
          <w:color w:val="000000"/>
          <w:szCs w:val="22"/>
        </w:rPr>
      </w:pPr>
    </w:p>
    <w:p w14:paraId="2117B2FB" w14:textId="77777777" w:rsidR="0042638E" w:rsidRPr="0042638E" w:rsidRDefault="0042638E" w:rsidP="0042638E">
      <w:pPr>
        <w:spacing w:after="30" w:line="360" w:lineRule="auto"/>
        <w:ind w:left="436" w:hanging="11"/>
        <w:jc w:val="both"/>
        <w:rPr>
          <w:rFonts w:eastAsia="Times New Roman"/>
          <w:color w:val="000000"/>
          <w:szCs w:val="22"/>
        </w:rPr>
      </w:pPr>
    </w:p>
    <w:p w14:paraId="253A0A65"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3EAD9BE9"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2542FD9B"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1607F37C"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p>
    <w:p w14:paraId="4A149D29" w14:textId="77777777" w:rsidR="0042638E" w:rsidRPr="0042638E" w:rsidRDefault="0042638E" w:rsidP="0042638E">
      <w:pPr>
        <w:keepNext/>
        <w:keepLines/>
        <w:spacing w:after="113" w:line="256" w:lineRule="auto"/>
        <w:ind w:left="360" w:hanging="360"/>
        <w:outlineLvl w:val="0"/>
        <w:rPr>
          <w:rFonts w:eastAsia="Times New Roman"/>
          <w:b/>
          <w:color w:val="000000"/>
          <w:sz w:val="28"/>
          <w:szCs w:val="22"/>
        </w:rPr>
      </w:pPr>
      <w:bookmarkStart w:id="20" w:name="_Toc97298679"/>
      <w:bookmarkStart w:id="21" w:name="_Toc98481748"/>
      <w:bookmarkStart w:id="22" w:name="_Toc98482404"/>
      <w:bookmarkStart w:id="23" w:name="_Toc98483588"/>
      <w:bookmarkStart w:id="24" w:name="_Toc98522447"/>
      <w:bookmarkStart w:id="25" w:name="_Toc98585078"/>
      <w:r w:rsidRPr="0042638E">
        <w:rPr>
          <w:rFonts w:eastAsia="Times New Roman"/>
          <w:b/>
          <w:color w:val="000000"/>
          <w:sz w:val="28"/>
          <w:szCs w:val="22"/>
        </w:rPr>
        <w:t>Čestné vyhlásenie</w:t>
      </w:r>
      <w:bookmarkEnd w:id="20"/>
      <w:bookmarkEnd w:id="21"/>
      <w:bookmarkEnd w:id="22"/>
      <w:bookmarkEnd w:id="23"/>
      <w:bookmarkEnd w:id="24"/>
      <w:bookmarkEnd w:id="25"/>
      <w:r w:rsidRPr="0042638E">
        <w:rPr>
          <w:rFonts w:eastAsia="Times New Roman"/>
          <w:b/>
          <w:color w:val="000000"/>
          <w:sz w:val="28"/>
          <w:szCs w:val="22"/>
        </w:rPr>
        <w:t xml:space="preserve"> </w:t>
      </w:r>
    </w:p>
    <w:p w14:paraId="13DE01D1" w14:textId="28ACBBB2"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Vyhlasujem, že som túto prác</w:t>
      </w:r>
      <w:r w:rsidR="00956B61">
        <w:rPr>
          <w:rFonts w:eastAsia="Times New Roman"/>
          <w:color w:val="000000"/>
          <w:szCs w:val="22"/>
        </w:rPr>
        <w:t>u</w:t>
      </w:r>
      <w:r w:rsidRPr="0042638E">
        <w:rPr>
          <w:rFonts w:eastAsia="Times New Roman"/>
          <w:color w:val="000000"/>
          <w:szCs w:val="22"/>
        </w:rPr>
        <w:t xml:space="preserve"> vypracoval  samostatne s pomocou konzultanta  Ing. </w:t>
      </w:r>
    </w:p>
    <w:p w14:paraId="46F8732F" w14:textId="229452E8"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Mári</w:t>
      </w:r>
      <w:r w:rsidR="00956B61">
        <w:rPr>
          <w:rFonts w:eastAsia="Times New Roman"/>
          <w:color w:val="000000"/>
          <w:szCs w:val="22"/>
        </w:rPr>
        <w:t>e</w:t>
      </w:r>
      <w:r w:rsidRPr="0042638E">
        <w:rPr>
          <w:rFonts w:eastAsia="Times New Roman"/>
          <w:color w:val="000000"/>
          <w:szCs w:val="22"/>
        </w:rPr>
        <w:t xml:space="preserve"> Polákov</w:t>
      </w:r>
      <w:r w:rsidR="00956B61">
        <w:rPr>
          <w:rFonts w:eastAsia="Times New Roman"/>
          <w:color w:val="000000"/>
          <w:szCs w:val="22"/>
        </w:rPr>
        <w:t>ej</w:t>
      </w:r>
      <w:r w:rsidRPr="0042638E">
        <w:rPr>
          <w:rFonts w:eastAsia="Times New Roman"/>
          <w:color w:val="000000"/>
          <w:szCs w:val="22"/>
        </w:rPr>
        <w:t xml:space="preserve"> a uviedol som všetku použitú literatúru. </w:t>
      </w:r>
    </w:p>
    <w:p w14:paraId="4467BE1F" w14:textId="77777777"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t xml:space="preserve"> </w:t>
      </w:r>
      <w:r w:rsidRPr="0042638E">
        <w:rPr>
          <w:rFonts w:eastAsia="Times New Roman"/>
          <w:color w:val="000000"/>
          <w:szCs w:val="22"/>
        </w:rPr>
        <w:tab/>
        <w:t xml:space="preserve">                                      </w:t>
      </w:r>
      <w:r w:rsidRPr="0042638E">
        <w:rPr>
          <w:rFonts w:eastAsia="Times New Roman"/>
          <w:color w:val="000000"/>
          <w:szCs w:val="22"/>
        </w:rPr>
        <w:tab/>
        <w:t xml:space="preserve"> </w:t>
      </w:r>
      <w:r w:rsidRPr="0042638E">
        <w:rPr>
          <w:rFonts w:eastAsia="Times New Roman"/>
          <w:color w:val="000000"/>
          <w:szCs w:val="22"/>
        </w:rPr>
        <w:tab/>
        <w:t xml:space="preserve"> </w:t>
      </w:r>
    </w:p>
    <w:p w14:paraId="5AF58241" w14:textId="77777777" w:rsidR="0042638E" w:rsidRPr="0042638E" w:rsidRDefault="0042638E" w:rsidP="0042638E">
      <w:pPr>
        <w:spacing w:after="30" w:line="360" w:lineRule="auto"/>
        <w:ind w:left="6096"/>
        <w:jc w:val="both"/>
        <w:rPr>
          <w:rFonts w:eastAsia="Times New Roman"/>
          <w:color w:val="000000"/>
          <w:szCs w:val="22"/>
        </w:rPr>
      </w:pPr>
      <w:r w:rsidRPr="0042638E">
        <w:rPr>
          <w:rFonts w:eastAsia="Times New Roman"/>
          <w:color w:val="000000"/>
          <w:szCs w:val="22"/>
        </w:rPr>
        <w:t xml:space="preserve">........................................ </w:t>
      </w:r>
    </w:p>
    <w:p w14:paraId="5C0F3D67" w14:textId="5F50AB3E" w:rsidR="0042638E" w:rsidRPr="0042638E" w:rsidRDefault="0042638E" w:rsidP="0042638E">
      <w:pPr>
        <w:spacing w:after="30" w:line="360" w:lineRule="auto"/>
        <w:ind w:left="436" w:hanging="11"/>
        <w:jc w:val="both"/>
        <w:rPr>
          <w:rFonts w:eastAsia="Times New Roman"/>
          <w:color w:val="000000"/>
          <w:szCs w:val="22"/>
        </w:rPr>
      </w:pPr>
      <w:r w:rsidRPr="0042638E">
        <w:rPr>
          <w:rFonts w:eastAsia="Times New Roman"/>
          <w:color w:val="000000"/>
          <w:szCs w:val="22"/>
        </w:rPr>
        <w:lastRenderedPageBreak/>
        <w:t xml:space="preserve"> </w:t>
      </w:r>
    </w:p>
    <w:p w14:paraId="7F620413" w14:textId="77777777" w:rsidR="00D444EE" w:rsidRDefault="00D444EE" w:rsidP="00D444EE"/>
    <w:p w14:paraId="6E435006" w14:textId="77777777" w:rsidR="00D444EE" w:rsidRDefault="00D444EE" w:rsidP="00D444EE"/>
    <w:p w14:paraId="2761F197" w14:textId="77777777" w:rsidR="00D444EE" w:rsidRDefault="00D444EE" w:rsidP="00D444EE"/>
    <w:p w14:paraId="737DE79F" w14:textId="77777777" w:rsidR="00D444EE" w:rsidRDefault="00D444EE" w:rsidP="00D444EE"/>
    <w:p w14:paraId="402BC0B0" w14:textId="77777777" w:rsidR="00D444EE" w:rsidRDefault="00D444EE" w:rsidP="00D444EE"/>
    <w:p w14:paraId="698BF893" w14:textId="77777777" w:rsidR="00D444EE" w:rsidRDefault="00D444EE" w:rsidP="00D444EE"/>
    <w:p w14:paraId="39CC1B09" w14:textId="77777777" w:rsidR="00D444EE" w:rsidRDefault="00D444EE" w:rsidP="00D444EE"/>
    <w:p w14:paraId="6635F6DE" w14:textId="77777777" w:rsidR="00D444EE" w:rsidRDefault="00D444EE" w:rsidP="00D444EE"/>
    <w:p w14:paraId="3F4C913E" w14:textId="77777777" w:rsidR="00D444EE" w:rsidRDefault="00D444EE" w:rsidP="00D444EE"/>
    <w:p w14:paraId="776CD541" w14:textId="77777777" w:rsidR="00D444EE" w:rsidRDefault="00D444EE" w:rsidP="00D444EE"/>
    <w:p w14:paraId="253E27BC" w14:textId="77777777" w:rsidR="00D444EE" w:rsidRDefault="00D444EE" w:rsidP="00D444EE"/>
    <w:p w14:paraId="5C871A5B" w14:textId="77777777" w:rsidR="00D444EE" w:rsidRDefault="00D444EE" w:rsidP="00D444EE"/>
    <w:p w14:paraId="460B04B4" w14:textId="77777777" w:rsidR="00D444EE" w:rsidRDefault="00D444EE" w:rsidP="00D444EE"/>
    <w:p w14:paraId="2FC03998" w14:textId="77777777" w:rsidR="00D444EE" w:rsidRDefault="00D444EE" w:rsidP="00D444EE"/>
    <w:p w14:paraId="7C6E4BA4" w14:textId="77777777" w:rsidR="00D444EE" w:rsidRDefault="00D444EE" w:rsidP="00D444EE"/>
    <w:p w14:paraId="2E58C119" w14:textId="77777777" w:rsidR="00D444EE" w:rsidRDefault="00D444EE" w:rsidP="00D444EE"/>
    <w:p w14:paraId="1DF4B2ED" w14:textId="77777777" w:rsidR="00D444EE" w:rsidRDefault="00D444EE" w:rsidP="00D444EE"/>
    <w:p w14:paraId="4F80F594" w14:textId="77777777" w:rsidR="00D444EE" w:rsidRDefault="00D444EE" w:rsidP="00D444EE"/>
    <w:p w14:paraId="215A138C" w14:textId="77777777" w:rsidR="00D444EE" w:rsidRDefault="00D444EE" w:rsidP="00D444EE"/>
    <w:p w14:paraId="17ACA11A" w14:textId="77777777" w:rsidR="00D444EE" w:rsidRDefault="00D444EE" w:rsidP="00D444EE"/>
    <w:p w14:paraId="54AD219C" w14:textId="77777777" w:rsidR="00D444EE" w:rsidRDefault="00D444EE" w:rsidP="00D444EE"/>
    <w:p w14:paraId="10EF3C3C" w14:textId="77777777" w:rsidR="00D444EE" w:rsidRDefault="00D444EE" w:rsidP="00D444EE"/>
    <w:p w14:paraId="44E6861D" w14:textId="77777777" w:rsidR="00D444EE" w:rsidRDefault="00D444EE" w:rsidP="00D444EE"/>
    <w:p w14:paraId="5AB3E8D7" w14:textId="77777777" w:rsidR="00D444EE" w:rsidRDefault="00D444EE" w:rsidP="00D444EE"/>
    <w:p w14:paraId="42F865EF" w14:textId="77777777" w:rsidR="00D444EE" w:rsidRDefault="00D444EE" w:rsidP="00D444EE"/>
    <w:p w14:paraId="4E6B55E5" w14:textId="77777777" w:rsidR="00D444EE" w:rsidRDefault="00D444EE" w:rsidP="00D444EE"/>
    <w:p w14:paraId="06CB0464" w14:textId="77777777" w:rsidR="00D444EE" w:rsidRDefault="00D444EE" w:rsidP="00D444EE"/>
    <w:p w14:paraId="35742DC5" w14:textId="77777777" w:rsidR="00D444EE" w:rsidRDefault="00D444EE" w:rsidP="00D444EE"/>
    <w:p w14:paraId="450CB64F" w14:textId="77777777" w:rsidR="00D444EE" w:rsidRDefault="00D444EE" w:rsidP="00D444EE"/>
    <w:p w14:paraId="13BAC314" w14:textId="77777777" w:rsidR="00D444EE" w:rsidRDefault="00D444EE" w:rsidP="00D444EE"/>
    <w:p w14:paraId="7EDA8997" w14:textId="77777777" w:rsidR="00D444EE" w:rsidRDefault="00D444EE" w:rsidP="00D444EE"/>
    <w:p w14:paraId="20DD4FF5" w14:textId="77777777" w:rsidR="00D444EE" w:rsidRDefault="00D444EE" w:rsidP="00D444EE"/>
    <w:p w14:paraId="65512545" w14:textId="77777777" w:rsidR="00D444EE" w:rsidRDefault="00D444EE" w:rsidP="00D444EE"/>
    <w:p w14:paraId="172C7C2B" w14:textId="77777777" w:rsidR="00D444EE" w:rsidRDefault="00D444EE" w:rsidP="00D444EE"/>
    <w:p w14:paraId="20A43B70" w14:textId="77777777" w:rsidR="00D444EE" w:rsidRDefault="00D444EE" w:rsidP="00D444EE"/>
    <w:p w14:paraId="57890BE8" w14:textId="77777777" w:rsidR="00D444EE" w:rsidRDefault="00D444EE" w:rsidP="00D444EE"/>
    <w:p w14:paraId="3F9AA36A" w14:textId="77777777" w:rsidR="00D444EE" w:rsidRDefault="00D444EE" w:rsidP="00D444EE"/>
    <w:p w14:paraId="2A7BF512" w14:textId="77777777" w:rsidR="00D444EE" w:rsidRDefault="00D444EE" w:rsidP="00D444EE"/>
    <w:p w14:paraId="70758C07" w14:textId="77777777" w:rsidR="00D444EE" w:rsidRDefault="00D444EE" w:rsidP="00D444EE"/>
    <w:p w14:paraId="6889D63C" w14:textId="77777777" w:rsidR="00D444EE" w:rsidRDefault="00D444EE" w:rsidP="00D444EE"/>
    <w:p w14:paraId="0AECB901" w14:textId="77777777" w:rsidR="00D444EE" w:rsidRDefault="00D444EE" w:rsidP="00A31CDA">
      <w:pPr>
        <w:spacing w:line="360" w:lineRule="auto"/>
      </w:pPr>
      <w:r>
        <w:rPr>
          <w:b/>
          <w:bCs/>
        </w:rPr>
        <w:t>Poďakovanie</w:t>
      </w:r>
      <w:r>
        <w:t xml:space="preserve"> </w:t>
      </w:r>
    </w:p>
    <w:p w14:paraId="397F9D3F" w14:textId="6C90E673" w:rsidR="00D444EE" w:rsidRDefault="00A31CDA" w:rsidP="00A31CDA">
      <w:pPr>
        <w:spacing w:line="360" w:lineRule="auto"/>
        <w:ind w:left="708"/>
      </w:pPr>
      <w:r w:rsidRPr="00A31CDA">
        <w:t>Chcel by som sa poďakovať môjmu konzultantovi práce, Ing. Mári</w:t>
      </w:r>
      <w:r w:rsidR="00956B61">
        <w:t>i</w:t>
      </w:r>
      <w:r w:rsidRPr="00A31CDA">
        <w:t xml:space="preserve"> Polákov</w:t>
      </w:r>
      <w:r w:rsidR="00956B61">
        <w:t>ej</w:t>
      </w:r>
      <w:r w:rsidRPr="00A31CDA">
        <w:t>, za vedenie a cenné pripomienky pri záverečnom spracovaní práce.</w:t>
      </w:r>
    </w:p>
    <w:p w14:paraId="5A32F161" w14:textId="77777777" w:rsidR="005442FA" w:rsidRDefault="005442FA" w:rsidP="00A31CDA">
      <w:pPr>
        <w:spacing w:line="360" w:lineRule="auto"/>
        <w:ind w:left="708"/>
        <w:rPr>
          <w:sz w:val="28"/>
          <w:szCs w:val="28"/>
        </w:rPr>
      </w:pPr>
    </w:p>
    <w:p w14:paraId="1ACD0AE1" w14:textId="7E9C51EB" w:rsidR="004153F8" w:rsidRDefault="00D444EE" w:rsidP="00D444EE">
      <w:pPr>
        <w:spacing w:line="360" w:lineRule="auto"/>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t>..............................................</w:t>
      </w:r>
    </w:p>
    <w:p w14:paraId="77BA900F" w14:textId="77777777" w:rsidR="005B4E7F" w:rsidRDefault="005B4E7F" w:rsidP="00D444EE">
      <w:pPr>
        <w:spacing w:line="360" w:lineRule="auto"/>
        <w:sectPr w:rsidR="005B4E7F" w:rsidSect="005B4E7F">
          <w:footerReference w:type="default" r:id="rId9"/>
          <w:pgSz w:w="11906" w:h="16838" w:code="9"/>
          <w:pgMar w:top="1418" w:right="1418" w:bottom="1418" w:left="1985" w:header="709" w:footer="709" w:gutter="0"/>
          <w:cols w:space="708"/>
          <w:docGrid w:linePitch="360"/>
        </w:sectPr>
      </w:pPr>
    </w:p>
    <w:p w14:paraId="04BCF9D7" w14:textId="270F0859" w:rsidR="003C229A" w:rsidRDefault="004842E5" w:rsidP="003C229A">
      <w:pPr>
        <w:pStyle w:val="Nadpis1"/>
        <w:numPr>
          <w:ilvl w:val="0"/>
          <w:numId w:val="0"/>
        </w:numPr>
        <w:rPr>
          <w:rFonts w:asciiTheme="minorHAnsi" w:eastAsiaTheme="minorEastAsia" w:hAnsiTheme="minorHAnsi" w:cstheme="minorBidi"/>
          <w:noProof/>
          <w:sz w:val="22"/>
          <w:szCs w:val="22"/>
        </w:rPr>
      </w:pPr>
      <w:bookmarkStart w:id="26" w:name="_Toc98522448"/>
      <w:bookmarkStart w:id="27" w:name="_Toc98585079"/>
      <w:r>
        <w:lastRenderedPageBreak/>
        <w:t>Obsah</w:t>
      </w:r>
      <w:bookmarkEnd w:id="26"/>
      <w:bookmarkEnd w:id="27"/>
      <w:r>
        <w:rPr>
          <w:b w:val="0"/>
          <w:bCs w:val="0"/>
        </w:rPr>
        <w:fldChar w:fldCharType="begin"/>
      </w:r>
      <w:r>
        <w:instrText xml:space="preserve"> TOC \o "1-3" \h \z \u </w:instrText>
      </w:r>
      <w:r>
        <w:rPr>
          <w:b w:val="0"/>
          <w:bCs w:val="0"/>
        </w:rPr>
        <w:fldChar w:fldCharType="separate"/>
      </w:r>
    </w:p>
    <w:p w14:paraId="60C96B5F" w14:textId="2051537A"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079" w:history="1">
        <w:r w:rsidR="003C229A" w:rsidRPr="001B60AE">
          <w:rPr>
            <w:rStyle w:val="Hypertextovprepojenie"/>
            <w:noProof/>
          </w:rPr>
          <w:t>Obsah</w:t>
        </w:r>
        <w:r w:rsidR="003C229A">
          <w:rPr>
            <w:noProof/>
            <w:webHidden/>
          </w:rPr>
          <w:tab/>
        </w:r>
        <w:r w:rsidR="003C229A">
          <w:rPr>
            <w:noProof/>
            <w:webHidden/>
          </w:rPr>
          <w:fldChar w:fldCharType="begin"/>
        </w:r>
        <w:r w:rsidR="003C229A">
          <w:rPr>
            <w:noProof/>
            <w:webHidden/>
          </w:rPr>
          <w:instrText xml:space="preserve"> PAGEREF _Toc98585079 \h </w:instrText>
        </w:r>
        <w:r w:rsidR="003C229A">
          <w:rPr>
            <w:noProof/>
            <w:webHidden/>
          </w:rPr>
        </w:r>
        <w:r w:rsidR="003C229A">
          <w:rPr>
            <w:noProof/>
            <w:webHidden/>
          </w:rPr>
          <w:fldChar w:fldCharType="separate"/>
        </w:r>
        <w:r w:rsidR="00956B61">
          <w:rPr>
            <w:noProof/>
            <w:webHidden/>
          </w:rPr>
          <w:t>6</w:t>
        </w:r>
        <w:r w:rsidR="003C229A">
          <w:rPr>
            <w:noProof/>
            <w:webHidden/>
          </w:rPr>
          <w:fldChar w:fldCharType="end"/>
        </w:r>
      </w:hyperlink>
    </w:p>
    <w:p w14:paraId="2A28F32E" w14:textId="6902F8EC"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080" w:history="1">
        <w:r w:rsidR="003C229A" w:rsidRPr="001B60AE">
          <w:rPr>
            <w:rStyle w:val="Hypertextovprepojenie"/>
            <w:noProof/>
          </w:rPr>
          <w:t>Úvod</w:t>
        </w:r>
        <w:r w:rsidR="003C229A">
          <w:rPr>
            <w:noProof/>
            <w:webHidden/>
          </w:rPr>
          <w:tab/>
        </w:r>
        <w:r w:rsidR="003C229A">
          <w:rPr>
            <w:noProof/>
            <w:webHidden/>
          </w:rPr>
          <w:fldChar w:fldCharType="begin"/>
        </w:r>
        <w:r w:rsidR="003C229A">
          <w:rPr>
            <w:noProof/>
            <w:webHidden/>
          </w:rPr>
          <w:instrText xml:space="preserve"> PAGEREF _Toc98585080 \h </w:instrText>
        </w:r>
        <w:r w:rsidR="003C229A">
          <w:rPr>
            <w:noProof/>
            <w:webHidden/>
          </w:rPr>
        </w:r>
        <w:r w:rsidR="003C229A">
          <w:rPr>
            <w:noProof/>
            <w:webHidden/>
          </w:rPr>
          <w:fldChar w:fldCharType="separate"/>
        </w:r>
        <w:r w:rsidR="00956B61">
          <w:rPr>
            <w:noProof/>
            <w:webHidden/>
          </w:rPr>
          <w:t>7</w:t>
        </w:r>
        <w:r w:rsidR="003C229A">
          <w:rPr>
            <w:noProof/>
            <w:webHidden/>
          </w:rPr>
          <w:fldChar w:fldCharType="end"/>
        </w:r>
      </w:hyperlink>
    </w:p>
    <w:p w14:paraId="0005F31F" w14:textId="5265733E"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081" w:history="1">
        <w:r w:rsidR="003C229A" w:rsidRPr="001B60AE">
          <w:rPr>
            <w:rStyle w:val="Hypertextovprepojenie"/>
            <w:noProof/>
          </w:rPr>
          <w:t>1 Problematika a prehľad literatúry</w:t>
        </w:r>
        <w:r w:rsidR="003C229A">
          <w:rPr>
            <w:noProof/>
            <w:webHidden/>
          </w:rPr>
          <w:tab/>
        </w:r>
        <w:r w:rsidR="003C229A">
          <w:rPr>
            <w:noProof/>
            <w:webHidden/>
          </w:rPr>
          <w:fldChar w:fldCharType="begin"/>
        </w:r>
        <w:r w:rsidR="003C229A">
          <w:rPr>
            <w:noProof/>
            <w:webHidden/>
          </w:rPr>
          <w:instrText xml:space="preserve"> PAGEREF _Toc98585081 \h </w:instrText>
        </w:r>
        <w:r w:rsidR="003C229A">
          <w:rPr>
            <w:noProof/>
            <w:webHidden/>
          </w:rPr>
        </w:r>
        <w:r w:rsidR="003C229A">
          <w:rPr>
            <w:noProof/>
            <w:webHidden/>
          </w:rPr>
          <w:fldChar w:fldCharType="separate"/>
        </w:r>
        <w:r w:rsidR="00956B61">
          <w:rPr>
            <w:noProof/>
            <w:webHidden/>
          </w:rPr>
          <w:t>8</w:t>
        </w:r>
        <w:r w:rsidR="003C229A">
          <w:rPr>
            <w:noProof/>
            <w:webHidden/>
          </w:rPr>
          <w:fldChar w:fldCharType="end"/>
        </w:r>
      </w:hyperlink>
    </w:p>
    <w:p w14:paraId="7F4CA3B5" w14:textId="2222C868"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082" w:history="1">
        <w:r w:rsidR="003C229A" w:rsidRPr="001B60AE">
          <w:rPr>
            <w:rStyle w:val="Hypertextovprepojenie"/>
            <w:noProof/>
          </w:rPr>
          <w:t>1.1 Vývoj mobilných aplikácií</w:t>
        </w:r>
        <w:r w:rsidR="003C229A">
          <w:rPr>
            <w:noProof/>
            <w:webHidden/>
          </w:rPr>
          <w:tab/>
        </w:r>
        <w:r w:rsidR="003C229A">
          <w:rPr>
            <w:noProof/>
            <w:webHidden/>
          </w:rPr>
          <w:fldChar w:fldCharType="begin"/>
        </w:r>
        <w:r w:rsidR="003C229A">
          <w:rPr>
            <w:noProof/>
            <w:webHidden/>
          </w:rPr>
          <w:instrText xml:space="preserve"> PAGEREF _Toc98585082 \h </w:instrText>
        </w:r>
        <w:r w:rsidR="003C229A">
          <w:rPr>
            <w:noProof/>
            <w:webHidden/>
          </w:rPr>
        </w:r>
        <w:r w:rsidR="003C229A">
          <w:rPr>
            <w:noProof/>
            <w:webHidden/>
          </w:rPr>
          <w:fldChar w:fldCharType="separate"/>
        </w:r>
        <w:r w:rsidR="00956B61">
          <w:rPr>
            <w:noProof/>
            <w:webHidden/>
          </w:rPr>
          <w:t>8</w:t>
        </w:r>
        <w:r w:rsidR="003C229A">
          <w:rPr>
            <w:noProof/>
            <w:webHidden/>
          </w:rPr>
          <w:fldChar w:fldCharType="end"/>
        </w:r>
      </w:hyperlink>
    </w:p>
    <w:p w14:paraId="3A31407B" w14:textId="5A35C221"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083" w:history="1">
        <w:r w:rsidR="003C229A" w:rsidRPr="001B60AE">
          <w:rPr>
            <w:rStyle w:val="Hypertextovprepojenie"/>
            <w:noProof/>
          </w:rPr>
          <w:t>1.2 Alternatívy pre vývoj mobilných aplikácii</w:t>
        </w:r>
        <w:r w:rsidR="003C229A">
          <w:rPr>
            <w:noProof/>
            <w:webHidden/>
          </w:rPr>
          <w:tab/>
        </w:r>
        <w:r w:rsidR="003C229A">
          <w:rPr>
            <w:noProof/>
            <w:webHidden/>
          </w:rPr>
          <w:fldChar w:fldCharType="begin"/>
        </w:r>
        <w:r w:rsidR="003C229A">
          <w:rPr>
            <w:noProof/>
            <w:webHidden/>
          </w:rPr>
          <w:instrText xml:space="preserve"> PAGEREF _Toc98585083 \h </w:instrText>
        </w:r>
        <w:r w:rsidR="003C229A">
          <w:rPr>
            <w:noProof/>
            <w:webHidden/>
          </w:rPr>
        </w:r>
        <w:r w:rsidR="003C229A">
          <w:rPr>
            <w:noProof/>
            <w:webHidden/>
          </w:rPr>
          <w:fldChar w:fldCharType="separate"/>
        </w:r>
        <w:r w:rsidR="00956B61">
          <w:rPr>
            <w:noProof/>
            <w:webHidden/>
          </w:rPr>
          <w:t>8</w:t>
        </w:r>
        <w:r w:rsidR="003C229A">
          <w:rPr>
            <w:noProof/>
            <w:webHidden/>
          </w:rPr>
          <w:fldChar w:fldCharType="end"/>
        </w:r>
      </w:hyperlink>
    </w:p>
    <w:p w14:paraId="0E837B57" w14:textId="5A6AC2B3" w:rsidR="003C229A" w:rsidRDefault="00AB2A90">
      <w:pPr>
        <w:pStyle w:val="Obsah1"/>
        <w:tabs>
          <w:tab w:val="left" w:pos="880"/>
          <w:tab w:val="right" w:leader="dot" w:pos="8493"/>
        </w:tabs>
        <w:rPr>
          <w:rFonts w:asciiTheme="minorHAnsi" w:eastAsiaTheme="minorEastAsia" w:hAnsiTheme="minorHAnsi" w:cstheme="minorBidi"/>
          <w:noProof/>
          <w:sz w:val="22"/>
          <w:szCs w:val="22"/>
        </w:rPr>
      </w:pPr>
      <w:hyperlink w:anchor="_Toc98585084" w:history="1">
        <w:r w:rsidR="003C229A" w:rsidRPr="001B60AE">
          <w:rPr>
            <w:rStyle w:val="Hypertextovprepojenie"/>
            <w:noProof/>
          </w:rPr>
          <w:t>1.2.1</w:t>
        </w:r>
        <w:r w:rsidR="003C229A">
          <w:rPr>
            <w:rFonts w:asciiTheme="minorHAnsi" w:eastAsiaTheme="minorEastAsia" w:hAnsiTheme="minorHAnsi" w:cstheme="minorBidi"/>
            <w:noProof/>
            <w:sz w:val="22"/>
            <w:szCs w:val="22"/>
          </w:rPr>
          <w:tab/>
        </w:r>
        <w:r w:rsidR="003C229A" w:rsidRPr="001B60AE">
          <w:rPr>
            <w:rStyle w:val="Hypertextovprepojenie"/>
            <w:noProof/>
          </w:rPr>
          <w:t>Natívne aplikácie</w:t>
        </w:r>
        <w:r w:rsidR="003C229A">
          <w:rPr>
            <w:noProof/>
            <w:webHidden/>
          </w:rPr>
          <w:tab/>
        </w:r>
        <w:r w:rsidR="003C229A">
          <w:rPr>
            <w:noProof/>
            <w:webHidden/>
          </w:rPr>
          <w:fldChar w:fldCharType="begin"/>
        </w:r>
        <w:r w:rsidR="003C229A">
          <w:rPr>
            <w:noProof/>
            <w:webHidden/>
          </w:rPr>
          <w:instrText xml:space="preserve"> PAGEREF _Toc98585084 \h </w:instrText>
        </w:r>
        <w:r w:rsidR="003C229A">
          <w:rPr>
            <w:noProof/>
            <w:webHidden/>
          </w:rPr>
        </w:r>
        <w:r w:rsidR="003C229A">
          <w:rPr>
            <w:noProof/>
            <w:webHidden/>
          </w:rPr>
          <w:fldChar w:fldCharType="separate"/>
        </w:r>
        <w:r w:rsidR="00956B61">
          <w:rPr>
            <w:noProof/>
            <w:webHidden/>
          </w:rPr>
          <w:t>9</w:t>
        </w:r>
        <w:r w:rsidR="003C229A">
          <w:rPr>
            <w:noProof/>
            <w:webHidden/>
          </w:rPr>
          <w:fldChar w:fldCharType="end"/>
        </w:r>
      </w:hyperlink>
    </w:p>
    <w:p w14:paraId="651F651C" w14:textId="6AB2D2BB" w:rsidR="003C229A" w:rsidRDefault="00AB2A90">
      <w:pPr>
        <w:pStyle w:val="Obsah1"/>
        <w:tabs>
          <w:tab w:val="left" w:pos="880"/>
          <w:tab w:val="right" w:leader="dot" w:pos="8493"/>
        </w:tabs>
        <w:rPr>
          <w:rFonts w:asciiTheme="minorHAnsi" w:eastAsiaTheme="minorEastAsia" w:hAnsiTheme="minorHAnsi" w:cstheme="minorBidi"/>
          <w:noProof/>
          <w:sz w:val="22"/>
          <w:szCs w:val="22"/>
        </w:rPr>
      </w:pPr>
      <w:hyperlink w:anchor="_Toc98585085" w:history="1">
        <w:r w:rsidR="003C229A" w:rsidRPr="001B60AE">
          <w:rPr>
            <w:rStyle w:val="Hypertextovprepojenie"/>
            <w:noProof/>
          </w:rPr>
          <w:t>1.2.2</w:t>
        </w:r>
        <w:r w:rsidR="003C229A">
          <w:rPr>
            <w:rFonts w:asciiTheme="minorHAnsi" w:eastAsiaTheme="minorEastAsia" w:hAnsiTheme="minorHAnsi" w:cstheme="minorBidi"/>
            <w:noProof/>
            <w:sz w:val="22"/>
            <w:szCs w:val="22"/>
          </w:rPr>
          <w:tab/>
        </w:r>
        <w:r w:rsidR="003C229A" w:rsidRPr="001B60AE">
          <w:rPr>
            <w:rStyle w:val="Hypertextovprepojenie"/>
            <w:noProof/>
          </w:rPr>
          <w:t>Cross-platformové natívne mobilné aplikácie</w:t>
        </w:r>
        <w:r w:rsidR="003C229A">
          <w:rPr>
            <w:noProof/>
            <w:webHidden/>
          </w:rPr>
          <w:tab/>
        </w:r>
        <w:r w:rsidR="003C229A">
          <w:rPr>
            <w:noProof/>
            <w:webHidden/>
          </w:rPr>
          <w:fldChar w:fldCharType="begin"/>
        </w:r>
        <w:r w:rsidR="003C229A">
          <w:rPr>
            <w:noProof/>
            <w:webHidden/>
          </w:rPr>
          <w:instrText xml:space="preserve"> PAGEREF _Toc98585085 \h </w:instrText>
        </w:r>
        <w:r w:rsidR="003C229A">
          <w:rPr>
            <w:noProof/>
            <w:webHidden/>
          </w:rPr>
        </w:r>
        <w:r w:rsidR="003C229A">
          <w:rPr>
            <w:noProof/>
            <w:webHidden/>
          </w:rPr>
          <w:fldChar w:fldCharType="separate"/>
        </w:r>
        <w:r w:rsidR="00956B61">
          <w:rPr>
            <w:noProof/>
            <w:webHidden/>
          </w:rPr>
          <w:t>9</w:t>
        </w:r>
        <w:r w:rsidR="003C229A">
          <w:rPr>
            <w:noProof/>
            <w:webHidden/>
          </w:rPr>
          <w:fldChar w:fldCharType="end"/>
        </w:r>
      </w:hyperlink>
    </w:p>
    <w:p w14:paraId="0076DF55" w14:textId="05BC0984" w:rsidR="003C229A" w:rsidRDefault="00AB2A90">
      <w:pPr>
        <w:pStyle w:val="Obsah1"/>
        <w:tabs>
          <w:tab w:val="left" w:pos="880"/>
          <w:tab w:val="right" w:leader="dot" w:pos="8493"/>
        </w:tabs>
        <w:rPr>
          <w:rFonts w:asciiTheme="minorHAnsi" w:eastAsiaTheme="minorEastAsia" w:hAnsiTheme="minorHAnsi" w:cstheme="minorBidi"/>
          <w:noProof/>
          <w:sz w:val="22"/>
          <w:szCs w:val="22"/>
        </w:rPr>
      </w:pPr>
      <w:hyperlink w:anchor="_Toc98585086" w:history="1">
        <w:r w:rsidR="003C229A" w:rsidRPr="001B60AE">
          <w:rPr>
            <w:rStyle w:val="Hypertextovprepojenie"/>
            <w:noProof/>
          </w:rPr>
          <w:t>1.2.3</w:t>
        </w:r>
        <w:r w:rsidR="003C229A">
          <w:rPr>
            <w:rFonts w:asciiTheme="minorHAnsi" w:eastAsiaTheme="minorEastAsia" w:hAnsiTheme="minorHAnsi" w:cstheme="minorBidi"/>
            <w:noProof/>
            <w:sz w:val="22"/>
            <w:szCs w:val="22"/>
          </w:rPr>
          <w:tab/>
        </w:r>
        <w:r w:rsidR="003C229A" w:rsidRPr="001B60AE">
          <w:rPr>
            <w:rStyle w:val="Hypertextovprepojenie"/>
            <w:noProof/>
          </w:rPr>
          <w:t>Hybridné web aplikácie</w:t>
        </w:r>
        <w:r w:rsidR="003C229A">
          <w:rPr>
            <w:noProof/>
            <w:webHidden/>
          </w:rPr>
          <w:tab/>
        </w:r>
        <w:r w:rsidR="003C229A">
          <w:rPr>
            <w:noProof/>
            <w:webHidden/>
          </w:rPr>
          <w:fldChar w:fldCharType="begin"/>
        </w:r>
        <w:r w:rsidR="003C229A">
          <w:rPr>
            <w:noProof/>
            <w:webHidden/>
          </w:rPr>
          <w:instrText xml:space="preserve"> PAGEREF _Toc98585086 \h </w:instrText>
        </w:r>
        <w:r w:rsidR="003C229A">
          <w:rPr>
            <w:noProof/>
            <w:webHidden/>
          </w:rPr>
        </w:r>
        <w:r w:rsidR="003C229A">
          <w:rPr>
            <w:noProof/>
            <w:webHidden/>
          </w:rPr>
          <w:fldChar w:fldCharType="separate"/>
        </w:r>
        <w:r w:rsidR="00956B61">
          <w:rPr>
            <w:noProof/>
            <w:webHidden/>
          </w:rPr>
          <w:t>9</w:t>
        </w:r>
        <w:r w:rsidR="003C229A">
          <w:rPr>
            <w:noProof/>
            <w:webHidden/>
          </w:rPr>
          <w:fldChar w:fldCharType="end"/>
        </w:r>
      </w:hyperlink>
    </w:p>
    <w:p w14:paraId="6B627287" w14:textId="534E83CE" w:rsidR="003C229A" w:rsidRDefault="00AB2A90">
      <w:pPr>
        <w:pStyle w:val="Obsah1"/>
        <w:tabs>
          <w:tab w:val="left" w:pos="880"/>
          <w:tab w:val="right" w:leader="dot" w:pos="8493"/>
        </w:tabs>
        <w:rPr>
          <w:rFonts w:asciiTheme="minorHAnsi" w:eastAsiaTheme="minorEastAsia" w:hAnsiTheme="minorHAnsi" w:cstheme="minorBidi"/>
          <w:noProof/>
          <w:sz w:val="22"/>
          <w:szCs w:val="22"/>
        </w:rPr>
      </w:pPr>
      <w:hyperlink w:anchor="_Toc98585087" w:history="1">
        <w:r w:rsidR="003C229A" w:rsidRPr="001B60AE">
          <w:rPr>
            <w:rStyle w:val="Hypertextovprepojenie"/>
            <w:noProof/>
          </w:rPr>
          <w:t>1.2.4</w:t>
        </w:r>
        <w:r w:rsidR="003C229A">
          <w:rPr>
            <w:rFonts w:asciiTheme="minorHAnsi" w:eastAsiaTheme="minorEastAsia" w:hAnsiTheme="minorHAnsi" w:cstheme="minorBidi"/>
            <w:noProof/>
            <w:sz w:val="22"/>
            <w:szCs w:val="22"/>
          </w:rPr>
          <w:tab/>
        </w:r>
        <w:r w:rsidR="003C229A" w:rsidRPr="001B60AE">
          <w:rPr>
            <w:rStyle w:val="Hypertextovprepojenie"/>
            <w:noProof/>
          </w:rPr>
          <w:t>Progresívne Web Aplikácie (PWA)</w:t>
        </w:r>
        <w:r w:rsidR="003C229A">
          <w:rPr>
            <w:noProof/>
            <w:webHidden/>
          </w:rPr>
          <w:tab/>
        </w:r>
        <w:r w:rsidR="003C229A">
          <w:rPr>
            <w:noProof/>
            <w:webHidden/>
          </w:rPr>
          <w:fldChar w:fldCharType="begin"/>
        </w:r>
        <w:r w:rsidR="003C229A">
          <w:rPr>
            <w:noProof/>
            <w:webHidden/>
          </w:rPr>
          <w:instrText xml:space="preserve"> PAGEREF _Toc98585087 \h </w:instrText>
        </w:r>
        <w:r w:rsidR="003C229A">
          <w:rPr>
            <w:noProof/>
            <w:webHidden/>
          </w:rPr>
        </w:r>
        <w:r w:rsidR="003C229A">
          <w:rPr>
            <w:noProof/>
            <w:webHidden/>
          </w:rPr>
          <w:fldChar w:fldCharType="separate"/>
        </w:r>
        <w:r w:rsidR="00956B61">
          <w:rPr>
            <w:noProof/>
            <w:webHidden/>
          </w:rPr>
          <w:t>10</w:t>
        </w:r>
        <w:r w:rsidR="003C229A">
          <w:rPr>
            <w:noProof/>
            <w:webHidden/>
          </w:rPr>
          <w:fldChar w:fldCharType="end"/>
        </w:r>
      </w:hyperlink>
    </w:p>
    <w:p w14:paraId="3AD09D28" w14:textId="12B1BD29"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088" w:history="1">
        <w:r w:rsidR="003C229A" w:rsidRPr="001B60AE">
          <w:rPr>
            <w:rStyle w:val="Hypertextovprepojenie"/>
            <w:noProof/>
          </w:rPr>
          <w:t>1.3 Framework Flutter</w:t>
        </w:r>
        <w:r w:rsidR="003C229A">
          <w:rPr>
            <w:noProof/>
            <w:webHidden/>
          </w:rPr>
          <w:tab/>
        </w:r>
        <w:r w:rsidR="003C229A">
          <w:rPr>
            <w:noProof/>
            <w:webHidden/>
          </w:rPr>
          <w:fldChar w:fldCharType="begin"/>
        </w:r>
        <w:r w:rsidR="003C229A">
          <w:rPr>
            <w:noProof/>
            <w:webHidden/>
          </w:rPr>
          <w:instrText xml:space="preserve"> PAGEREF _Toc98585088 \h </w:instrText>
        </w:r>
        <w:r w:rsidR="003C229A">
          <w:rPr>
            <w:noProof/>
            <w:webHidden/>
          </w:rPr>
        </w:r>
        <w:r w:rsidR="003C229A">
          <w:rPr>
            <w:noProof/>
            <w:webHidden/>
          </w:rPr>
          <w:fldChar w:fldCharType="separate"/>
        </w:r>
        <w:r w:rsidR="00956B61">
          <w:rPr>
            <w:noProof/>
            <w:webHidden/>
          </w:rPr>
          <w:t>10</w:t>
        </w:r>
        <w:r w:rsidR="003C229A">
          <w:rPr>
            <w:noProof/>
            <w:webHidden/>
          </w:rPr>
          <w:fldChar w:fldCharType="end"/>
        </w:r>
      </w:hyperlink>
    </w:p>
    <w:p w14:paraId="7029CD23" w14:textId="29DFBFBB"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089" w:history="1">
        <w:r w:rsidR="003C229A" w:rsidRPr="001B60AE">
          <w:rPr>
            <w:rStyle w:val="Hypertextovprepojenie"/>
            <w:noProof/>
          </w:rPr>
          <w:t>2 Ciele práce</w:t>
        </w:r>
        <w:r w:rsidR="003C229A">
          <w:rPr>
            <w:noProof/>
            <w:webHidden/>
          </w:rPr>
          <w:tab/>
        </w:r>
        <w:r w:rsidR="003C229A">
          <w:rPr>
            <w:noProof/>
            <w:webHidden/>
          </w:rPr>
          <w:fldChar w:fldCharType="begin"/>
        </w:r>
        <w:r w:rsidR="003C229A">
          <w:rPr>
            <w:noProof/>
            <w:webHidden/>
          </w:rPr>
          <w:instrText xml:space="preserve"> PAGEREF _Toc98585089 \h </w:instrText>
        </w:r>
        <w:r w:rsidR="003C229A">
          <w:rPr>
            <w:noProof/>
            <w:webHidden/>
          </w:rPr>
        </w:r>
        <w:r w:rsidR="003C229A">
          <w:rPr>
            <w:noProof/>
            <w:webHidden/>
          </w:rPr>
          <w:fldChar w:fldCharType="separate"/>
        </w:r>
        <w:r w:rsidR="00956B61">
          <w:rPr>
            <w:noProof/>
            <w:webHidden/>
          </w:rPr>
          <w:t>12</w:t>
        </w:r>
        <w:r w:rsidR="003C229A">
          <w:rPr>
            <w:noProof/>
            <w:webHidden/>
          </w:rPr>
          <w:fldChar w:fldCharType="end"/>
        </w:r>
      </w:hyperlink>
    </w:p>
    <w:p w14:paraId="0EAFAE1B" w14:textId="1B323E96"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090" w:history="1">
        <w:r w:rsidR="003C229A" w:rsidRPr="001B60AE">
          <w:rPr>
            <w:rStyle w:val="Hypertextovprepojenie"/>
            <w:noProof/>
          </w:rPr>
          <w:t>2.1 Prehľadný dizajn a intuitívne ovládanie</w:t>
        </w:r>
        <w:r w:rsidR="003C229A">
          <w:rPr>
            <w:noProof/>
            <w:webHidden/>
          </w:rPr>
          <w:tab/>
        </w:r>
        <w:r w:rsidR="003C229A">
          <w:rPr>
            <w:noProof/>
            <w:webHidden/>
          </w:rPr>
          <w:fldChar w:fldCharType="begin"/>
        </w:r>
        <w:r w:rsidR="003C229A">
          <w:rPr>
            <w:noProof/>
            <w:webHidden/>
          </w:rPr>
          <w:instrText xml:space="preserve"> PAGEREF _Toc98585090 \h </w:instrText>
        </w:r>
        <w:r w:rsidR="003C229A">
          <w:rPr>
            <w:noProof/>
            <w:webHidden/>
          </w:rPr>
        </w:r>
        <w:r w:rsidR="003C229A">
          <w:rPr>
            <w:noProof/>
            <w:webHidden/>
          </w:rPr>
          <w:fldChar w:fldCharType="separate"/>
        </w:r>
        <w:r w:rsidR="00956B61">
          <w:rPr>
            <w:noProof/>
            <w:webHidden/>
          </w:rPr>
          <w:t>12</w:t>
        </w:r>
        <w:r w:rsidR="003C229A">
          <w:rPr>
            <w:noProof/>
            <w:webHidden/>
          </w:rPr>
          <w:fldChar w:fldCharType="end"/>
        </w:r>
      </w:hyperlink>
    </w:p>
    <w:p w14:paraId="04B6F4FD" w14:textId="68694E84"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091" w:history="1">
        <w:r w:rsidR="003C229A" w:rsidRPr="001B60AE">
          <w:rPr>
            <w:rStyle w:val="Hypertextovprepojenie"/>
            <w:noProof/>
          </w:rPr>
          <w:t>2.2 Prihlasovanie a registrácia</w:t>
        </w:r>
        <w:r w:rsidR="003C229A">
          <w:rPr>
            <w:noProof/>
            <w:webHidden/>
          </w:rPr>
          <w:tab/>
        </w:r>
        <w:r w:rsidR="003C229A">
          <w:rPr>
            <w:noProof/>
            <w:webHidden/>
          </w:rPr>
          <w:fldChar w:fldCharType="begin"/>
        </w:r>
        <w:r w:rsidR="003C229A">
          <w:rPr>
            <w:noProof/>
            <w:webHidden/>
          </w:rPr>
          <w:instrText xml:space="preserve"> PAGEREF _Toc98585091 \h </w:instrText>
        </w:r>
        <w:r w:rsidR="003C229A">
          <w:rPr>
            <w:noProof/>
            <w:webHidden/>
          </w:rPr>
        </w:r>
        <w:r w:rsidR="003C229A">
          <w:rPr>
            <w:noProof/>
            <w:webHidden/>
          </w:rPr>
          <w:fldChar w:fldCharType="separate"/>
        </w:r>
        <w:r w:rsidR="00956B61">
          <w:rPr>
            <w:noProof/>
            <w:webHidden/>
          </w:rPr>
          <w:t>12</w:t>
        </w:r>
        <w:r w:rsidR="003C229A">
          <w:rPr>
            <w:noProof/>
            <w:webHidden/>
          </w:rPr>
          <w:fldChar w:fldCharType="end"/>
        </w:r>
      </w:hyperlink>
    </w:p>
    <w:p w14:paraId="79E143B5" w14:textId="3C99D11A"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092" w:history="1">
        <w:r w:rsidR="003C229A" w:rsidRPr="001B60AE">
          <w:rPr>
            <w:rStyle w:val="Hypertextovprepojenie"/>
            <w:noProof/>
          </w:rPr>
          <w:t>2.3 Bezpečné a rýchle ukladanie používateľských dát do databázy</w:t>
        </w:r>
        <w:r w:rsidR="003C229A">
          <w:rPr>
            <w:noProof/>
            <w:webHidden/>
          </w:rPr>
          <w:tab/>
        </w:r>
        <w:r w:rsidR="003C229A">
          <w:rPr>
            <w:noProof/>
            <w:webHidden/>
          </w:rPr>
          <w:fldChar w:fldCharType="begin"/>
        </w:r>
        <w:r w:rsidR="003C229A">
          <w:rPr>
            <w:noProof/>
            <w:webHidden/>
          </w:rPr>
          <w:instrText xml:space="preserve"> PAGEREF _Toc98585092 \h </w:instrText>
        </w:r>
        <w:r w:rsidR="003C229A">
          <w:rPr>
            <w:noProof/>
            <w:webHidden/>
          </w:rPr>
        </w:r>
        <w:r w:rsidR="003C229A">
          <w:rPr>
            <w:noProof/>
            <w:webHidden/>
          </w:rPr>
          <w:fldChar w:fldCharType="separate"/>
        </w:r>
        <w:r w:rsidR="00956B61">
          <w:rPr>
            <w:noProof/>
            <w:webHidden/>
          </w:rPr>
          <w:t>12</w:t>
        </w:r>
        <w:r w:rsidR="003C229A">
          <w:rPr>
            <w:noProof/>
            <w:webHidden/>
          </w:rPr>
          <w:fldChar w:fldCharType="end"/>
        </w:r>
      </w:hyperlink>
    </w:p>
    <w:p w14:paraId="51EF60A0" w14:textId="0181E836"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093" w:history="1">
        <w:r w:rsidR="003C229A" w:rsidRPr="001B60AE">
          <w:rPr>
            <w:rStyle w:val="Hypertextovprepojenie"/>
            <w:noProof/>
          </w:rPr>
          <w:t>2.4 Mapy a navigácia</w:t>
        </w:r>
        <w:r w:rsidR="003C229A">
          <w:rPr>
            <w:noProof/>
            <w:webHidden/>
          </w:rPr>
          <w:tab/>
        </w:r>
        <w:r w:rsidR="003C229A">
          <w:rPr>
            <w:noProof/>
            <w:webHidden/>
          </w:rPr>
          <w:fldChar w:fldCharType="begin"/>
        </w:r>
        <w:r w:rsidR="003C229A">
          <w:rPr>
            <w:noProof/>
            <w:webHidden/>
          </w:rPr>
          <w:instrText xml:space="preserve"> PAGEREF _Toc98585093 \h </w:instrText>
        </w:r>
        <w:r w:rsidR="003C229A">
          <w:rPr>
            <w:noProof/>
            <w:webHidden/>
          </w:rPr>
        </w:r>
        <w:r w:rsidR="003C229A">
          <w:rPr>
            <w:noProof/>
            <w:webHidden/>
          </w:rPr>
          <w:fldChar w:fldCharType="separate"/>
        </w:r>
        <w:r w:rsidR="00956B61">
          <w:rPr>
            <w:noProof/>
            <w:webHidden/>
          </w:rPr>
          <w:t>12</w:t>
        </w:r>
        <w:r w:rsidR="003C229A">
          <w:rPr>
            <w:noProof/>
            <w:webHidden/>
          </w:rPr>
          <w:fldChar w:fldCharType="end"/>
        </w:r>
      </w:hyperlink>
    </w:p>
    <w:p w14:paraId="675ACD4A" w14:textId="3574E380"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094" w:history="1">
        <w:r w:rsidR="003C229A" w:rsidRPr="001B60AE">
          <w:rPr>
            <w:rStyle w:val="Hypertextovprepojenie"/>
            <w:noProof/>
          </w:rPr>
          <w:t>2.5 Prepojenie s EduPage a jedálňou</w:t>
        </w:r>
        <w:r w:rsidR="003C229A">
          <w:rPr>
            <w:noProof/>
            <w:webHidden/>
          </w:rPr>
          <w:tab/>
        </w:r>
        <w:r w:rsidR="003C229A">
          <w:rPr>
            <w:noProof/>
            <w:webHidden/>
          </w:rPr>
          <w:fldChar w:fldCharType="begin"/>
        </w:r>
        <w:r w:rsidR="003C229A">
          <w:rPr>
            <w:noProof/>
            <w:webHidden/>
          </w:rPr>
          <w:instrText xml:space="preserve"> PAGEREF _Toc98585094 \h </w:instrText>
        </w:r>
        <w:r w:rsidR="003C229A">
          <w:rPr>
            <w:noProof/>
            <w:webHidden/>
          </w:rPr>
        </w:r>
        <w:r w:rsidR="003C229A">
          <w:rPr>
            <w:noProof/>
            <w:webHidden/>
          </w:rPr>
          <w:fldChar w:fldCharType="separate"/>
        </w:r>
        <w:r w:rsidR="00956B61">
          <w:rPr>
            <w:noProof/>
            <w:webHidden/>
          </w:rPr>
          <w:t>12</w:t>
        </w:r>
        <w:r w:rsidR="003C229A">
          <w:rPr>
            <w:noProof/>
            <w:webHidden/>
          </w:rPr>
          <w:fldChar w:fldCharType="end"/>
        </w:r>
      </w:hyperlink>
    </w:p>
    <w:p w14:paraId="218270B1" w14:textId="546D2AC4"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095" w:history="1">
        <w:r w:rsidR="003C229A" w:rsidRPr="001B60AE">
          <w:rPr>
            <w:rStyle w:val="Hypertextovprepojenie"/>
            <w:noProof/>
          </w:rPr>
          <w:t>3 Materiál a metodika</w:t>
        </w:r>
        <w:r w:rsidR="003C229A">
          <w:rPr>
            <w:noProof/>
            <w:webHidden/>
          </w:rPr>
          <w:tab/>
        </w:r>
        <w:r w:rsidR="003C229A">
          <w:rPr>
            <w:noProof/>
            <w:webHidden/>
          </w:rPr>
          <w:fldChar w:fldCharType="begin"/>
        </w:r>
        <w:r w:rsidR="003C229A">
          <w:rPr>
            <w:noProof/>
            <w:webHidden/>
          </w:rPr>
          <w:instrText xml:space="preserve"> PAGEREF _Toc98585095 \h </w:instrText>
        </w:r>
        <w:r w:rsidR="003C229A">
          <w:rPr>
            <w:noProof/>
            <w:webHidden/>
          </w:rPr>
        </w:r>
        <w:r w:rsidR="003C229A">
          <w:rPr>
            <w:noProof/>
            <w:webHidden/>
          </w:rPr>
          <w:fldChar w:fldCharType="separate"/>
        </w:r>
        <w:r w:rsidR="00956B61">
          <w:rPr>
            <w:noProof/>
            <w:webHidden/>
          </w:rPr>
          <w:t>13</w:t>
        </w:r>
        <w:r w:rsidR="003C229A">
          <w:rPr>
            <w:noProof/>
            <w:webHidden/>
          </w:rPr>
          <w:fldChar w:fldCharType="end"/>
        </w:r>
      </w:hyperlink>
    </w:p>
    <w:p w14:paraId="242A03DB" w14:textId="753CEA8B"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096" w:history="1">
        <w:r w:rsidR="003C229A" w:rsidRPr="001B60AE">
          <w:rPr>
            <w:rStyle w:val="Hypertextovprepojenie"/>
            <w:noProof/>
          </w:rPr>
          <w:t>3.1 Návrh a dizajn aplikácie</w:t>
        </w:r>
        <w:r w:rsidR="003C229A">
          <w:rPr>
            <w:noProof/>
            <w:webHidden/>
          </w:rPr>
          <w:tab/>
        </w:r>
        <w:r w:rsidR="003C229A">
          <w:rPr>
            <w:noProof/>
            <w:webHidden/>
          </w:rPr>
          <w:fldChar w:fldCharType="begin"/>
        </w:r>
        <w:r w:rsidR="003C229A">
          <w:rPr>
            <w:noProof/>
            <w:webHidden/>
          </w:rPr>
          <w:instrText xml:space="preserve"> PAGEREF _Toc98585096 \h </w:instrText>
        </w:r>
        <w:r w:rsidR="003C229A">
          <w:rPr>
            <w:noProof/>
            <w:webHidden/>
          </w:rPr>
        </w:r>
        <w:r w:rsidR="003C229A">
          <w:rPr>
            <w:noProof/>
            <w:webHidden/>
          </w:rPr>
          <w:fldChar w:fldCharType="separate"/>
        </w:r>
        <w:r w:rsidR="00956B61">
          <w:rPr>
            <w:noProof/>
            <w:webHidden/>
          </w:rPr>
          <w:t>13</w:t>
        </w:r>
        <w:r w:rsidR="003C229A">
          <w:rPr>
            <w:noProof/>
            <w:webHidden/>
          </w:rPr>
          <w:fldChar w:fldCharType="end"/>
        </w:r>
      </w:hyperlink>
    </w:p>
    <w:p w14:paraId="7AE29BF5" w14:textId="18B5D4CF"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097" w:history="1">
        <w:r w:rsidR="003C229A" w:rsidRPr="001B60AE">
          <w:rPr>
            <w:rStyle w:val="Hypertextovprepojenie"/>
            <w:noProof/>
          </w:rPr>
          <w:t>3.2 Vytvorenie repozitára v službe Git Hub a verziovanie pomocou  Git</w:t>
        </w:r>
        <w:r w:rsidR="003C229A">
          <w:rPr>
            <w:noProof/>
            <w:webHidden/>
          </w:rPr>
          <w:tab/>
        </w:r>
        <w:r w:rsidR="003C229A">
          <w:rPr>
            <w:noProof/>
            <w:webHidden/>
          </w:rPr>
          <w:fldChar w:fldCharType="begin"/>
        </w:r>
        <w:r w:rsidR="003C229A">
          <w:rPr>
            <w:noProof/>
            <w:webHidden/>
          </w:rPr>
          <w:instrText xml:space="preserve"> PAGEREF _Toc98585097 \h </w:instrText>
        </w:r>
        <w:r w:rsidR="003C229A">
          <w:rPr>
            <w:noProof/>
            <w:webHidden/>
          </w:rPr>
        </w:r>
        <w:r w:rsidR="003C229A">
          <w:rPr>
            <w:noProof/>
            <w:webHidden/>
          </w:rPr>
          <w:fldChar w:fldCharType="separate"/>
        </w:r>
        <w:r w:rsidR="00956B61">
          <w:rPr>
            <w:noProof/>
            <w:webHidden/>
          </w:rPr>
          <w:t>14</w:t>
        </w:r>
        <w:r w:rsidR="003C229A">
          <w:rPr>
            <w:noProof/>
            <w:webHidden/>
          </w:rPr>
          <w:fldChar w:fldCharType="end"/>
        </w:r>
      </w:hyperlink>
    </w:p>
    <w:p w14:paraId="6285F712" w14:textId="4AE484E3"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098" w:history="1">
        <w:r w:rsidR="003C229A" w:rsidRPr="001B60AE">
          <w:rPr>
            <w:rStyle w:val="Hypertextovprepojenie"/>
            <w:noProof/>
          </w:rPr>
          <w:t>3.3 Požiadavky pre vývoj Flutter aplikácie</w:t>
        </w:r>
        <w:r w:rsidR="003C229A">
          <w:rPr>
            <w:noProof/>
            <w:webHidden/>
          </w:rPr>
          <w:tab/>
        </w:r>
        <w:r w:rsidR="003C229A">
          <w:rPr>
            <w:noProof/>
            <w:webHidden/>
          </w:rPr>
          <w:fldChar w:fldCharType="begin"/>
        </w:r>
        <w:r w:rsidR="003C229A">
          <w:rPr>
            <w:noProof/>
            <w:webHidden/>
          </w:rPr>
          <w:instrText xml:space="preserve"> PAGEREF _Toc98585098 \h </w:instrText>
        </w:r>
        <w:r w:rsidR="003C229A">
          <w:rPr>
            <w:noProof/>
            <w:webHidden/>
          </w:rPr>
        </w:r>
        <w:r w:rsidR="003C229A">
          <w:rPr>
            <w:noProof/>
            <w:webHidden/>
          </w:rPr>
          <w:fldChar w:fldCharType="separate"/>
        </w:r>
        <w:r w:rsidR="00956B61">
          <w:rPr>
            <w:noProof/>
            <w:webHidden/>
          </w:rPr>
          <w:t>14</w:t>
        </w:r>
        <w:r w:rsidR="003C229A">
          <w:rPr>
            <w:noProof/>
            <w:webHidden/>
          </w:rPr>
          <w:fldChar w:fldCharType="end"/>
        </w:r>
      </w:hyperlink>
    </w:p>
    <w:p w14:paraId="48644B20" w14:textId="6D633DFB"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099" w:history="1">
        <w:r w:rsidR="003C229A" w:rsidRPr="001B60AE">
          <w:rPr>
            <w:rStyle w:val="Hypertextovprepojenie"/>
            <w:noProof/>
          </w:rPr>
          <w:t>3.4 Prvotný projekt a prvé kroky</w:t>
        </w:r>
        <w:r w:rsidR="003C229A">
          <w:rPr>
            <w:noProof/>
            <w:webHidden/>
          </w:rPr>
          <w:tab/>
        </w:r>
        <w:r w:rsidR="003C229A">
          <w:rPr>
            <w:noProof/>
            <w:webHidden/>
          </w:rPr>
          <w:fldChar w:fldCharType="begin"/>
        </w:r>
        <w:r w:rsidR="003C229A">
          <w:rPr>
            <w:noProof/>
            <w:webHidden/>
          </w:rPr>
          <w:instrText xml:space="preserve"> PAGEREF _Toc98585099 \h </w:instrText>
        </w:r>
        <w:r w:rsidR="003C229A">
          <w:rPr>
            <w:noProof/>
            <w:webHidden/>
          </w:rPr>
        </w:r>
        <w:r w:rsidR="003C229A">
          <w:rPr>
            <w:noProof/>
            <w:webHidden/>
          </w:rPr>
          <w:fldChar w:fldCharType="separate"/>
        </w:r>
        <w:r w:rsidR="00956B61">
          <w:rPr>
            <w:noProof/>
            <w:webHidden/>
          </w:rPr>
          <w:t>14</w:t>
        </w:r>
        <w:r w:rsidR="003C229A">
          <w:rPr>
            <w:noProof/>
            <w:webHidden/>
          </w:rPr>
          <w:fldChar w:fldCharType="end"/>
        </w:r>
      </w:hyperlink>
    </w:p>
    <w:p w14:paraId="4AA2DF72" w14:textId="294ABB17"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100" w:history="1">
        <w:r w:rsidR="003C229A" w:rsidRPr="001B60AE">
          <w:rPr>
            <w:rStyle w:val="Hypertextovprepojenie"/>
            <w:noProof/>
          </w:rPr>
          <w:t>3.5 Štruktúra projektu</w:t>
        </w:r>
        <w:r w:rsidR="003C229A">
          <w:rPr>
            <w:noProof/>
            <w:webHidden/>
          </w:rPr>
          <w:tab/>
        </w:r>
        <w:r w:rsidR="003C229A">
          <w:rPr>
            <w:noProof/>
            <w:webHidden/>
          </w:rPr>
          <w:fldChar w:fldCharType="begin"/>
        </w:r>
        <w:r w:rsidR="003C229A">
          <w:rPr>
            <w:noProof/>
            <w:webHidden/>
          </w:rPr>
          <w:instrText xml:space="preserve"> PAGEREF _Toc98585100 \h </w:instrText>
        </w:r>
        <w:r w:rsidR="003C229A">
          <w:rPr>
            <w:noProof/>
            <w:webHidden/>
          </w:rPr>
        </w:r>
        <w:r w:rsidR="003C229A">
          <w:rPr>
            <w:noProof/>
            <w:webHidden/>
          </w:rPr>
          <w:fldChar w:fldCharType="separate"/>
        </w:r>
        <w:r w:rsidR="00956B61">
          <w:rPr>
            <w:noProof/>
            <w:webHidden/>
          </w:rPr>
          <w:t>15</w:t>
        </w:r>
        <w:r w:rsidR="003C229A">
          <w:rPr>
            <w:noProof/>
            <w:webHidden/>
          </w:rPr>
          <w:fldChar w:fldCharType="end"/>
        </w:r>
      </w:hyperlink>
    </w:p>
    <w:p w14:paraId="6562E391" w14:textId="769C6F00" w:rsidR="003C229A" w:rsidRDefault="00AB2A90">
      <w:pPr>
        <w:pStyle w:val="Obsah1"/>
        <w:tabs>
          <w:tab w:val="left" w:pos="880"/>
          <w:tab w:val="right" w:leader="dot" w:pos="8493"/>
        </w:tabs>
        <w:rPr>
          <w:rFonts w:asciiTheme="minorHAnsi" w:eastAsiaTheme="minorEastAsia" w:hAnsiTheme="minorHAnsi" w:cstheme="minorBidi"/>
          <w:noProof/>
          <w:sz w:val="22"/>
          <w:szCs w:val="22"/>
        </w:rPr>
      </w:pPr>
      <w:hyperlink w:anchor="_Toc98585101" w:history="1">
        <w:r w:rsidR="003C229A" w:rsidRPr="001B60AE">
          <w:rPr>
            <w:rStyle w:val="Hypertextovprepojenie"/>
            <w:noProof/>
          </w:rPr>
          <w:t>3.5.1</w:t>
        </w:r>
        <w:r w:rsidR="003C229A">
          <w:rPr>
            <w:rFonts w:asciiTheme="minorHAnsi" w:eastAsiaTheme="minorEastAsia" w:hAnsiTheme="minorHAnsi" w:cstheme="minorBidi"/>
            <w:noProof/>
            <w:sz w:val="22"/>
            <w:szCs w:val="22"/>
          </w:rPr>
          <w:tab/>
        </w:r>
        <w:r w:rsidR="003C229A" w:rsidRPr="001B60AE">
          <w:rPr>
            <w:rStyle w:val="Hypertextovprepojenie"/>
            <w:noProof/>
          </w:rPr>
          <w:t>Priečinok assets</w:t>
        </w:r>
        <w:r w:rsidR="003C229A">
          <w:rPr>
            <w:noProof/>
            <w:webHidden/>
          </w:rPr>
          <w:tab/>
        </w:r>
        <w:r w:rsidR="003C229A">
          <w:rPr>
            <w:noProof/>
            <w:webHidden/>
          </w:rPr>
          <w:fldChar w:fldCharType="begin"/>
        </w:r>
        <w:r w:rsidR="003C229A">
          <w:rPr>
            <w:noProof/>
            <w:webHidden/>
          </w:rPr>
          <w:instrText xml:space="preserve"> PAGEREF _Toc98585101 \h </w:instrText>
        </w:r>
        <w:r w:rsidR="003C229A">
          <w:rPr>
            <w:noProof/>
            <w:webHidden/>
          </w:rPr>
        </w:r>
        <w:r w:rsidR="003C229A">
          <w:rPr>
            <w:noProof/>
            <w:webHidden/>
          </w:rPr>
          <w:fldChar w:fldCharType="separate"/>
        </w:r>
        <w:r w:rsidR="00956B61">
          <w:rPr>
            <w:noProof/>
            <w:webHidden/>
          </w:rPr>
          <w:t>15</w:t>
        </w:r>
        <w:r w:rsidR="003C229A">
          <w:rPr>
            <w:noProof/>
            <w:webHidden/>
          </w:rPr>
          <w:fldChar w:fldCharType="end"/>
        </w:r>
      </w:hyperlink>
    </w:p>
    <w:p w14:paraId="1DC112A3" w14:textId="49384A3B" w:rsidR="003C229A" w:rsidRDefault="00AB2A90">
      <w:pPr>
        <w:pStyle w:val="Obsah1"/>
        <w:tabs>
          <w:tab w:val="left" w:pos="880"/>
          <w:tab w:val="right" w:leader="dot" w:pos="8493"/>
        </w:tabs>
        <w:rPr>
          <w:rFonts w:asciiTheme="minorHAnsi" w:eastAsiaTheme="minorEastAsia" w:hAnsiTheme="minorHAnsi" w:cstheme="minorBidi"/>
          <w:noProof/>
          <w:sz w:val="22"/>
          <w:szCs w:val="22"/>
        </w:rPr>
      </w:pPr>
      <w:hyperlink w:anchor="_Toc98585102" w:history="1">
        <w:r w:rsidR="003C229A" w:rsidRPr="001B60AE">
          <w:rPr>
            <w:rStyle w:val="Hypertextovprepojenie"/>
            <w:noProof/>
          </w:rPr>
          <w:t>3.5.2</w:t>
        </w:r>
        <w:r w:rsidR="003C229A">
          <w:rPr>
            <w:rFonts w:asciiTheme="minorHAnsi" w:eastAsiaTheme="minorEastAsia" w:hAnsiTheme="minorHAnsi" w:cstheme="minorBidi"/>
            <w:noProof/>
            <w:sz w:val="22"/>
            <w:szCs w:val="22"/>
          </w:rPr>
          <w:tab/>
        </w:r>
        <w:r w:rsidR="003C229A" w:rsidRPr="001B60AE">
          <w:rPr>
            <w:rStyle w:val="Hypertextovprepojenie"/>
            <w:noProof/>
          </w:rPr>
          <w:t>Priečinok lib</w:t>
        </w:r>
        <w:r w:rsidR="003C229A">
          <w:rPr>
            <w:noProof/>
            <w:webHidden/>
          </w:rPr>
          <w:tab/>
        </w:r>
        <w:r w:rsidR="003C229A">
          <w:rPr>
            <w:noProof/>
            <w:webHidden/>
          </w:rPr>
          <w:fldChar w:fldCharType="begin"/>
        </w:r>
        <w:r w:rsidR="003C229A">
          <w:rPr>
            <w:noProof/>
            <w:webHidden/>
          </w:rPr>
          <w:instrText xml:space="preserve"> PAGEREF _Toc98585102 \h </w:instrText>
        </w:r>
        <w:r w:rsidR="003C229A">
          <w:rPr>
            <w:noProof/>
            <w:webHidden/>
          </w:rPr>
        </w:r>
        <w:r w:rsidR="003C229A">
          <w:rPr>
            <w:noProof/>
            <w:webHidden/>
          </w:rPr>
          <w:fldChar w:fldCharType="separate"/>
        </w:r>
        <w:r w:rsidR="00956B61">
          <w:rPr>
            <w:noProof/>
            <w:webHidden/>
          </w:rPr>
          <w:t>15</w:t>
        </w:r>
        <w:r w:rsidR="003C229A">
          <w:rPr>
            <w:noProof/>
            <w:webHidden/>
          </w:rPr>
          <w:fldChar w:fldCharType="end"/>
        </w:r>
      </w:hyperlink>
    </w:p>
    <w:p w14:paraId="12F4AC58" w14:textId="6CB0CEFC" w:rsidR="003C229A" w:rsidRDefault="00AB2A90">
      <w:pPr>
        <w:pStyle w:val="Obsah1"/>
        <w:tabs>
          <w:tab w:val="left" w:pos="880"/>
          <w:tab w:val="right" w:leader="dot" w:pos="8493"/>
        </w:tabs>
        <w:rPr>
          <w:rFonts w:asciiTheme="minorHAnsi" w:eastAsiaTheme="minorEastAsia" w:hAnsiTheme="minorHAnsi" w:cstheme="minorBidi"/>
          <w:noProof/>
          <w:sz w:val="22"/>
          <w:szCs w:val="22"/>
        </w:rPr>
      </w:pPr>
      <w:hyperlink w:anchor="_Toc98585103" w:history="1">
        <w:r w:rsidR="003C229A" w:rsidRPr="001B60AE">
          <w:rPr>
            <w:rStyle w:val="Hypertextovprepojenie"/>
            <w:noProof/>
          </w:rPr>
          <w:t>3.5.3</w:t>
        </w:r>
        <w:r w:rsidR="003C229A">
          <w:rPr>
            <w:rFonts w:asciiTheme="minorHAnsi" w:eastAsiaTheme="minorEastAsia" w:hAnsiTheme="minorHAnsi" w:cstheme="minorBidi"/>
            <w:noProof/>
            <w:sz w:val="22"/>
            <w:szCs w:val="22"/>
          </w:rPr>
          <w:tab/>
        </w:r>
        <w:r w:rsidR="003C229A" w:rsidRPr="001B60AE">
          <w:rPr>
            <w:rStyle w:val="Hypertextovprepojenie"/>
            <w:noProof/>
          </w:rPr>
          <w:t>Pubspec.yaml</w:t>
        </w:r>
        <w:r w:rsidR="003C229A">
          <w:rPr>
            <w:noProof/>
            <w:webHidden/>
          </w:rPr>
          <w:tab/>
        </w:r>
        <w:r w:rsidR="003C229A">
          <w:rPr>
            <w:noProof/>
            <w:webHidden/>
          </w:rPr>
          <w:fldChar w:fldCharType="begin"/>
        </w:r>
        <w:r w:rsidR="003C229A">
          <w:rPr>
            <w:noProof/>
            <w:webHidden/>
          </w:rPr>
          <w:instrText xml:space="preserve"> PAGEREF _Toc98585103 \h </w:instrText>
        </w:r>
        <w:r w:rsidR="003C229A">
          <w:rPr>
            <w:noProof/>
            <w:webHidden/>
          </w:rPr>
        </w:r>
        <w:r w:rsidR="003C229A">
          <w:rPr>
            <w:noProof/>
            <w:webHidden/>
          </w:rPr>
          <w:fldChar w:fldCharType="separate"/>
        </w:r>
        <w:r w:rsidR="00956B61">
          <w:rPr>
            <w:noProof/>
            <w:webHidden/>
          </w:rPr>
          <w:t>16</w:t>
        </w:r>
        <w:r w:rsidR="003C229A">
          <w:rPr>
            <w:noProof/>
            <w:webHidden/>
          </w:rPr>
          <w:fldChar w:fldCharType="end"/>
        </w:r>
      </w:hyperlink>
    </w:p>
    <w:p w14:paraId="4F845720" w14:textId="16EA071F"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104" w:history="1">
        <w:r w:rsidR="003C229A" w:rsidRPr="001B60AE">
          <w:rPr>
            <w:rStyle w:val="Hypertextovprepojenie"/>
            <w:noProof/>
          </w:rPr>
          <w:t>3.6 Firebase autentifikácia a cloudové úložisko</w:t>
        </w:r>
        <w:r w:rsidR="003C229A">
          <w:rPr>
            <w:noProof/>
            <w:webHidden/>
          </w:rPr>
          <w:tab/>
        </w:r>
        <w:r w:rsidR="003C229A">
          <w:rPr>
            <w:noProof/>
            <w:webHidden/>
          </w:rPr>
          <w:fldChar w:fldCharType="begin"/>
        </w:r>
        <w:r w:rsidR="003C229A">
          <w:rPr>
            <w:noProof/>
            <w:webHidden/>
          </w:rPr>
          <w:instrText xml:space="preserve"> PAGEREF _Toc98585104 \h </w:instrText>
        </w:r>
        <w:r w:rsidR="003C229A">
          <w:rPr>
            <w:noProof/>
            <w:webHidden/>
          </w:rPr>
        </w:r>
        <w:r w:rsidR="003C229A">
          <w:rPr>
            <w:noProof/>
            <w:webHidden/>
          </w:rPr>
          <w:fldChar w:fldCharType="separate"/>
        </w:r>
        <w:r w:rsidR="00956B61">
          <w:rPr>
            <w:noProof/>
            <w:webHidden/>
          </w:rPr>
          <w:t>17</w:t>
        </w:r>
        <w:r w:rsidR="003C229A">
          <w:rPr>
            <w:noProof/>
            <w:webHidden/>
          </w:rPr>
          <w:fldChar w:fldCharType="end"/>
        </w:r>
      </w:hyperlink>
    </w:p>
    <w:p w14:paraId="230F5871" w14:textId="04CC14AB" w:rsidR="003C229A" w:rsidRDefault="00AB2A90">
      <w:pPr>
        <w:pStyle w:val="Obsah1"/>
        <w:tabs>
          <w:tab w:val="left" w:pos="880"/>
          <w:tab w:val="right" w:leader="dot" w:pos="8493"/>
        </w:tabs>
        <w:rPr>
          <w:rFonts w:asciiTheme="minorHAnsi" w:eastAsiaTheme="minorEastAsia" w:hAnsiTheme="minorHAnsi" w:cstheme="minorBidi"/>
          <w:noProof/>
          <w:sz w:val="22"/>
          <w:szCs w:val="22"/>
        </w:rPr>
      </w:pPr>
      <w:hyperlink w:anchor="_Toc98585105" w:history="1">
        <w:r w:rsidR="003C229A" w:rsidRPr="001B60AE">
          <w:rPr>
            <w:rStyle w:val="Hypertextovprepojenie"/>
            <w:noProof/>
          </w:rPr>
          <w:t>3.6.1</w:t>
        </w:r>
        <w:r w:rsidR="003C229A">
          <w:rPr>
            <w:rFonts w:asciiTheme="minorHAnsi" w:eastAsiaTheme="minorEastAsia" w:hAnsiTheme="minorHAnsi" w:cstheme="minorBidi"/>
            <w:noProof/>
            <w:sz w:val="22"/>
            <w:szCs w:val="22"/>
          </w:rPr>
          <w:tab/>
        </w:r>
        <w:r w:rsidR="003C229A" w:rsidRPr="001B60AE">
          <w:rPr>
            <w:rStyle w:val="Hypertextovprepojenie"/>
            <w:noProof/>
          </w:rPr>
          <w:t>Firebase Cloud Firestore</w:t>
        </w:r>
        <w:r w:rsidR="003C229A">
          <w:rPr>
            <w:noProof/>
            <w:webHidden/>
          </w:rPr>
          <w:tab/>
        </w:r>
        <w:r w:rsidR="003C229A">
          <w:rPr>
            <w:noProof/>
            <w:webHidden/>
          </w:rPr>
          <w:fldChar w:fldCharType="begin"/>
        </w:r>
        <w:r w:rsidR="003C229A">
          <w:rPr>
            <w:noProof/>
            <w:webHidden/>
          </w:rPr>
          <w:instrText xml:space="preserve"> PAGEREF _Toc98585105 \h </w:instrText>
        </w:r>
        <w:r w:rsidR="003C229A">
          <w:rPr>
            <w:noProof/>
            <w:webHidden/>
          </w:rPr>
        </w:r>
        <w:r w:rsidR="003C229A">
          <w:rPr>
            <w:noProof/>
            <w:webHidden/>
          </w:rPr>
          <w:fldChar w:fldCharType="separate"/>
        </w:r>
        <w:r w:rsidR="00956B61">
          <w:rPr>
            <w:noProof/>
            <w:webHidden/>
          </w:rPr>
          <w:t>17</w:t>
        </w:r>
        <w:r w:rsidR="003C229A">
          <w:rPr>
            <w:noProof/>
            <w:webHidden/>
          </w:rPr>
          <w:fldChar w:fldCharType="end"/>
        </w:r>
      </w:hyperlink>
    </w:p>
    <w:p w14:paraId="1EC0BD85" w14:textId="02A102EC" w:rsidR="003C229A" w:rsidRDefault="00AB2A90">
      <w:pPr>
        <w:pStyle w:val="Obsah1"/>
        <w:tabs>
          <w:tab w:val="left" w:pos="880"/>
          <w:tab w:val="right" w:leader="dot" w:pos="8493"/>
        </w:tabs>
        <w:rPr>
          <w:rFonts w:asciiTheme="minorHAnsi" w:eastAsiaTheme="minorEastAsia" w:hAnsiTheme="minorHAnsi" w:cstheme="minorBidi"/>
          <w:noProof/>
          <w:sz w:val="22"/>
          <w:szCs w:val="22"/>
        </w:rPr>
      </w:pPr>
      <w:hyperlink w:anchor="_Toc98585106" w:history="1">
        <w:r w:rsidR="003C229A" w:rsidRPr="001B60AE">
          <w:rPr>
            <w:rStyle w:val="Hypertextovprepojenie"/>
            <w:noProof/>
          </w:rPr>
          <w:t>3.6.2</w:t>
        </w:r>
        <w:r w:rsidR="003C229A">
          <w:rPr>
            <w:rFonts w:asciiTheme="minorHAnsi" w:eastAsiaTheme="minorEastAsia" w:hAnsiTheme="minorHAnsi" w:cstheme="minorBidi"/>
            <w:noProof/>
            <w:sz w:val="22"/>
            <w:szCs w:val="22"/>
          </w:rPr>
          <w:tab/>
        </w:r>
        <w:r w:rsidR="003C229A" w:rsidRPr="001B60AE">
          <w:rPr>
            <w:rStyle w:val="Hypertextovprepojenie"/>
            <w:noProof/>
          </w:rPr>
          <w:t>Firebase Authentification</w:t>
        </w:r>
        <w:r w:rsidR="003C229A">
          <w:rPr>
            <w:noProof/>
            <w:webHidden/>
          </w:rPr>
          <w:tab/>
        </w:r>
        <w:r w:rsidR="003C229A">
          <w:rPr>
            <w:noProof/>
            <w:webHidden/>
          </w:rPr>
          <w:fldChar w:fldCharType="begin"/>
        </w:r>
        <w:r w:rsidR="003C229A">
          <w:rPr>
            <w:noProof/>
            <w:webHidden/>
          </w:rPr>
          <w:instrText xml:space="preserve"> PAGEREF _Toc98585106 \h </w:instrText>
        </w:r>
        <w:r w:rsidR="003C229A">
          <w:rPr>
            <w:noProof/>
            <w:webHidden/>
          </w:rPr>
        </w:r>
        <w:r w:rsidR="003C229A">
          <w:rPr>
            <w:noProof/>
            <w:webHidden/>
          </w:rPr>
          <w:fldChar w:fldCharType="separate"/>
        </w:r>
        <w:r w:rsidR="00956B61">
          <w:rPr>
            <w:noProof/>
            <w:webHidden/>
          </w:rPr>
          <w:t>17</w:t>
        </w:r>
        <w:r w:rsidR="003C229A">
          <w:rPr>
            <w:noProof/>
            <w:webHidden/>
          </w:rPr>
          <w:fldChar w:fldCharType="end"/>
        </w:r>
      </w:hyperlink>
    </w:p>
    <w:p w14:paraId="63336251" w14:textId="0C06BC02"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107" w:history="1">
        <w:r w:rsidR="003C229A" w:rsidRPr="001B60AE">
          <w:rPr>
            <w:rStyle w:val="Hypertextovprepojenie"/>
            <w:noProof/>
          </w:rPr>
          <w:t>3.7 Prihlasovanie a registrácia</w:t>
        </w:r>
        <w:r w:rsidR="003C229A">
          <w:rPr>
            <w:noProof/>
            <w:webHidden/>
          </w:rPr>
          <w:tab/>
        </w:r>
        <w:r w:rsidR="003C229A">
          <w:rPr>
            <w:noProof/>
            <w:webHidden/>
          </w:rPr>
          <w:fldChar w:fldCharType="begin"/>
        </w:r>
        <w:r w:rsidR="003C229A">
          <w:rPr>
            <w:noProof/>
            <w:webHidden/>
          </w:rPr>
          <w:instrText xml:space="preserve"> PAGEREF _Toc98585107 \h </w:instrText>
        </w:r>
        <w:r w:rsidR="003C229A">
          <w:rPr>
            <w:noProof/>
            <w:webHidden/>
          </w:rPr>
        </w:r>
        <w:r w:rsidR="003C229A">
          <w:rPr>
            <w:noProof/>
            <w:webHidden/>
          </w:rPr>
          <w:fldChar w:fldCharType="separate"/>
        </w:r>
        <w:r w:rsidR="00956B61">
          <w:rPr>
            <w:noProof/>
            <w:webHidden/>
          </w:rPr>
          <w:t>17</w:t>
        </w:r>
        <w:r w:rsidR="003C229A">
          <w:rPr>
            <w:noProof/>
            <w:webHidden/>
          </w:rPr>
          <w:fldChar w:fldCharType="end"/>
        </w:r>
      </w:hyperlink>
    </w:p>
    <w:p w14:paraId="454FB6CF" w14:textId="0D169F38"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108" w:history="1">
        <w:r w:rsidR="003C229A" w:rsidRPr="001B60AE">
          <w:rPr>
            <w:rStyle w:val="Hypertextovprepojenie"/>
            <w:noProof/>
          </w:rPr>
          <w:t>3.8 Ukladanie a získavanie dát z databázy</w:t>
        </w:r>
        <w:r w:rsidR="003C229A">
          <w:rPr>
            <w:noProof/>
            <w:webHidden/>
          </w:rPr>
          <w:tab/>
        </w:r>
        <w:r w:rsidR="003C229A">
          <w:rPr>
            <w:noProof/>
            <w:webHidden/>
          </w:rPr>
          <w:fldChar w:fldCharType="begin"/>
        </w:r>
        <w:r w:rsidR="003C229A">
          <w:rPr>
            <w:noProof/>
            <w:webHidden/>
          </w:rPr>
          <w:instrText xml:space="preserve"> PAGEREF _Toc98585108 \h </w:instrText>
        </w:r>
        <w:r w:rsidR="003C229A">
          <w:rPr>
            <w:noProof/>
            <w:webHidden/>
          </w:rPr>
        </w:r>
        <w:r w:rsidR="003C229A">
          <w:rPr>
            <w:noProof/>
            <w:webHidden/>
          </w:rPr>
          <w:fldChar w:fldCharType="separate"/>
        </w:r>
        <w:r w:rsidR="00956B61">
          <w:rPr>
            <w:noProof/>
            <w:webHidden/>
          </w:rPr>
          <w:t>18</w:t>
        </w:r>
        <w:r w:rsidR="003C229A">
          <w:rPr>
            <w:noProof/>
            <w:webHidden/>
          </w:rPr>
          <w:fldChar w:fldCharType="end"/>
        </w:r>
      </w:hyperlink>
    </w:p>
    <w:p w14:paraId="1E2506EE" w14:textId="2E09801A"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109" w:history="1">
        <w:r w:rsidR="003C229A" w:rsidRPr="001B60AE">
          <w:rPr>
            <w:rStyle w:val="Hypertextovprepojenie"/>
            <w:noProof/>
          </w:rPr>
          <w:t>3.9 Získavanie dát z EduPage</w:t>
        </w:r>
        <w:r w:rsidR="003C229A">
          <w:rPr>
            <w:noProof/>
            <w:webHidden/>
          </w:rPr>
          <w:tab/>
        </w:r>
        <w:r w:rsidR="003C229A">
          <w:rPr>
            <w:noProof/>
            <w:webHidden/>
          </w:rPr>
          <w:fldChar w:fldCharType="begin"/>
        </w:r>
        <w:r w:rsidR="003C229A">
          <w:rPr>
            <w:noProof/>
            <w:webHidden/>
          </w:rPr>
          <w:instrText xml:space="preserve"> PAGEREF _Toc98585109 \h </w:instrText>
        </w:r>
        <w:r w:rsidR="003C229A">
          <w:rPr>
            <w:noProof/>
            <w:webHidden/>
          </w:rPr>
        </w:r>
        <w:r w:rsidR="003C229A">
          <w:rPr>
            <w:noProof/>
            <w:webHidden/>
          </w:rPr>
          <w:fldChar w:fldCharType="separate"/>
        </w:r>
        <w:r w:rsidR="00956B61">
          <w:rPr>
            <w:noProof/>
            <w:webHidden/>
          </w:rPr>
          <w:t>19</w:t>
        </w:r>
        <w:r w:rsidR="003C229A">
          <w:rPr>
            <w:noProof/>
            <w:webHidden/>
          </w:rPr>
          <w:fldChar w:fldCharType="end"/>
        </w:r>
      </w:hyperlink>
    </w:p>
    <w:p w14:paraId="0D87A93D" w14:textId="122F8B37"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110" w:history="1">
        <w:r w:rsidR="003C229A" w:rsidRPr="001B60AE">
          <w:rPr>
            <w:rStyle w:val="Hypertextovprepojenie"/>
            <w:noProof/>
          </w:rPr>
          <w:t>3.10 Zobrazenie a získavanie dát jedálne</w:t>
        </w:r>
        <w:r w:rsidR="003C229A">
          <w:rPr>
            <w:noProof/>
            <w:webHidden/>
          </w:rPr>
          <w:tab/>
        </w:r>
        <w:r w:rsidR="003C229A">
          <w:rPr>
            <w:noProof/>
            <w:webHidden/>
          </w:rPr>
          <w:fldChar w:fldCharType="begin"/>
        </w:r>
        <w:r w:rsidR="003C229A">
          <w:rPr>
            <w:noProof/>
            <w:webHidden/>
          </w:rPr>
          <w:instrText xml:space="preserve"> PAGEREF _Toc98585110 \h </w:instrText>
        </w:r>
        <w:r w:rsidR="003C229A">
          <w:rPr>
            <w:noProof/>
            <w:webHidden/>
          </w:rPr>
        </w:r>
        <w:r w:rsidR="003C229A">
          <w:rPr>
            <w:noProof/>
            <w:webHidden/>
          </w:rPr>
          <w:fldChar w:fldCharType="separate"/>
        </w:r>
        <w:r w:rsidR="00956B61">
          <w:rPr>
            <w:noProof/>
            <w:webHidden/>
          </w:rPr>
          <w:t>20</w:t>
        </w:r>
        <w:r w:rsidR="003C229A">
          <w:rPr>
            <w:noProof/>
            <w:webHidden/>
          </w:rPr>
          <w:fldChar w:fldCharType="end"/>
        </w:r>
      </w:hyperlink>
    </w:p>
    <w:p w14:paraId="2874354B" w14:textId="26BA646A"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111" w:history="1">
        <w:r w:rsidR="003C229A" w:rsidRPr="001B60AE">
          <w:rPr>
            <w:rStyle w:val="Hypertextovprepojenie"/>
            <w:noProof/>
          </w:rPr>
          <w:t>3.11 Vytvorenie plánov školy pre navigáciu</w:t>
        </w:r>
        <w:r w:rsidR="003C229A">
          <w:rPr>
            <w:noProof/>
            <w:webHidden/>
          </w:rPr>
          <w:tab/>
        </w:r>
        <w:r w:rsidR="003C229A">
          <w:rPr>
            <w:noProof/>
            <w:webHidden/>
          </w:rPr>
          <w:fldChar w:fldCharType="begin"/>
        </w:r>
        <w:r w:rsidR="003C229A">
          <w:rPr>
            <w:noProof/>
            <w:webHidden/>
          </w:rPr>
          <w:instrText xml:space="preserve"> PAGEREF _Toc98585111 \h </w:instrText>
        </w:r>
        <w:r w:rsidR="003C229A">
          <w:rPr>
            <w:noProof/>
            <w:webHidden/>
          </w:rPr>
        </w:r>
        <w:r w:rsidR="003C229A">
          <w:rPr>
            <w:noProof/>
            <w:webHidden/>
          </w:rPr>
          <w:fldChar w:fldCharType="separate"/>
        </w:r>
        <w:r w:rsidR="00956B61">
          <w:rPr>
            <w:noProof/>
            <w:webHidden/>
          </w:rPr>
          <w:t>20</w:t>
        </w:r>
        <w:r w:rsidR="003C229A">
          <w:rPr>
            <w:noProof/>
            <w:webHidden/>
          </w:rPr>
          <w:fldChar w:fldCharType="end"/>
        </w:r>
      </w:hyperlink>
    </w:p>
    <w:p w14:paraId="0D2D5790" w14:textId="56715118"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112" w:history="1">
        <w:r w:rsidR="003C229A" w:rsidRPr="001B60AE">
          <w:rPr>
            <w:rStyle w:val="Hypertextovprepojenie"/>
            <w:noProof/>
          </w:rPr>
          <w:t>3.12 Navigácia a zobrazovanie máp</w:t>
        </w:r>
        <w:r w:rsidR="003C229A">
          <w:rPr>
            <w:noProof/>
            <w:webHidden/>
          </w:rPr>
          <w:tab/>
        </w:r>
        <w:r w:rsidR="003C229A">
          <w:rPr>
            <w:noProof/>
            <w:webHidden/>
          </w:rPr>
          <w:fldChar w:fldCharType="begin"/>
        </w:r>
        <w:r w:rsidR="003C229A">
          <w:rPr>
            <w:noProof/>
            <w:webHidden/>
          </w:rPr>
          <w:instrText xml:space="preserve"> PAGEREF _Toc98585112 \h </w:instrText>
        </w:r>
        <w:r w:rsidR="003C229A">
          <w:rPr>
            <w:noProof/>
            <w:webHidden/>
          </w:rPr>
        </w:r>
        <w:r w:rsidR="003C229A">
          <w:rPr>
            <w:noProof/>
            <w:webHidden/>
          </w:rPr>
          <w:fldChar w:fldCharType="separate"/>
        </w:r>
        <w:r w:rsidR="00956B61">
          <w:rPr>
            <w:noProof/>
            <w:webHidden/>
          </w:rPr>
          <w:t>21</w:t>
        </w:r>
        <w:r w:rsidR="003C229A">
          <w:rPr>
            <w:noProof/>
            <w:webHidden/>
          </w:rPr>
          <w:fldChar w:fldCharType="end"/>
        </w:r>
      </w:hyperlink>
    </w:p>
    <w:p w14:paraId="1F84F692" w14:textId="56D04E00"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113" w:history="1">
        <w:r w:rsidR="003C229A" w:rsidRPr="001B60AE">
          <w:rPr>
            <w:rStyle w:val="Hypertextovprepojenie"/>
            <w:noProof/>
          </w:rPr>
          <w:t>3.13 Nastavenia a lokálne ukladanie dát</w:t>
        </w:r>
        <w:r w:rsidR="003C229A">
          <w:rPr>
            <w:noProof/>
            <w:webHidden/>
          </w:rPr>
          <w:tab/>
        </w:r>
        <w:r w:rsidR="003C229A">
          <w:rPr>
            <w:noProof/>
            <w:webHidden/>
          </w:rPr>
          <w:fldChar w:fldCharType="begin"/>
        </w:r>
        <w:r w:rsidR="003C229A">
          <w:rPr>
            <w:noProof/>
            <w:webHidden/>
          </w:rPr>
          <w:instrText xml:space="preserve"> PAGEREF _Toc98585113 \h </w:instrText>
        </w:r>
        <w:r w:rsidR="003C229A">
          <w:rPr>
            <w:noProof/>
            <w:webHidden/>
          </w:rPr>
        </w:r>
        <w:r w:rsidR="003C229A">
          <w:rPr>
            <w:noProof/>
            <w:webHidden/>
          </w:rPr>
          <w:fldChar w:fldCharType="separate"/>
        </w:r>
        <w:r w:rsidR="00956B61">
          <w:rPr>
            <w:noProof/>
            <w:webHidden/>
          </w:rPr>
          <w:t>22</w:t>
        </w:r>
        <w:r w:rsidR="003C229A">
          <w:rPr>
            <w:noProof/>
            <w:webHidden/>
          </w:rPr>
          <w:fldChar w:fldCharType="end"/>
        </w:r>
      </w:hyperlink>
    </w:p>
    <w:p w14:paraId="4AF40EEA" w14:textId="7EBABF8C"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114" w:history="1">
        <w:r w:rsidR="003C229A" w:rsidRPr="001B60AE">
          <w:rPr>
            <w:rStyle w:val="Hypertextovprepojenie"/>
            <w:noProof/>
          </w:rPr>
          <w:t>4 Výsledky práce</w:t>
        </w:r>
        <w:r w:rsidR="003C229A">
          <w:rPr>
            <w:noProof/>
            <w:webHidden/>
          </w:rPr>
          <w:tab/>
        </w:r>
        <w:r w:rsidR="003C229A">
          <w:rPr>
            <w:noProof/>
            <w:webHidden/>
          </w:rPr>
          <w:fldChar w:fldCharType="begin"/>
        </w:r>
        <w:r w:rsidR="003C229A">
          <w:rPr>
            <w:noProof/>
            <w:webHidden/>
          </w:rPr>
          <w:instrText xml:space="preserve"> PAGEREF _Toc98585114 \h </w:instrText>
        </w:r>
        <w:r w:rsidR="003C229A">
          <w:rPr>
            <w:noProof/>
            <w:webHidden/>
          </w:rPr>
        </w:r>
        <w:r w:rsidR="003C229A">
          <w:rPr>
            <w:noProof/>
            <w:webHidden/>
          </w:rPr>
          <w:fldChar w:fldCharType="separate"/>
        </w:r>
        <w:r w:rsidR="00956B61">
          <w:rPr>
            <w:noProof/>
            <w:webHidden/>
          </w:rPr>
          <w:t>23</w:t>
        </w:r>
        <w:r w:rsidR="003C229A">
          <w:rPr>
            <w:noProof/>
            <w:webHidden/>
          </w:rPr>
          <w:fldChar w:fldCharType="end"/>
        </w:r>
      </w:hyperlink>
    </w:p>
    <w:p w14:paraId="0FECF29D" w14:textId="60A2F0B3"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115" w:history="1">
        <w:r w:rsidR="003C229A" w:rsidRPr="001B60AE">
          <w:rPr>
            <w:rStyle w:val="Hypertextovprepojenie"/>
            <w:noProof/>
          </w:rPr>
          <w:t>4.1 Poznatky a pozorovania</w:t>
        </w:r>
        <w:r w:rsidR="003C229A">
          <w:rPr>
            <w:noProof/>
            <w:webHidden/>
          </w:rPr>
          <w:tab/>
        </w:r>
        <w:r w:rsidR="003C229A">
          <w:rPr>
            <w:noProof/>
            <w:webHidden/>
          </w:rPr>
          <w:fldChar w:fldCharType="begin"/>
        </w:r>
        <w:r w:rsidR="003C229A">
          <w:rPr>
            <w:noProof/>
            <w:webHidden/>
          </w:rPr>
          <w:instrText xml:space="preserve"> PAGEREF _Toc98585115 \h </w:instrText>
        </w:r>
        <w:r w:rsidR="003C229A">
          <w:rPr>
            <w:noProof/>
            <w:webHidden/>
          </w:rPr>
        </w:r>
        <w:r w:rsidR="003C229A">
          <w:rPr>
            <w:noProof/>
            <w:webHidden/>
          </w:rPr>
          <w:fldChar w:fldCharType="separate"/>
        </w:r>
        <w:r w:rsidR="00956B61">
          <w:rPr>
            <w:noProof/>
            <w:webHidden/>
          </w:rPr>
          <w:t>23</w:t>
        </w:r>
        <w:r w:rsidR="003C229A">
          <w:rPr>
            <w:noProof/>
            <w:webHidden/>
          </w:rPr>
          <w:fldChar w:fldCharType="end"/>
        </w:r>
      </w:hyperlink>
    </w:p>
    <w:p w14:paraId="10242F14" w14:textId="17A29DCC"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116" w:history="1">
        <w:r w:rsidR="003C229A" w:rsidRPr="001B60AE">
          <w:rPr>
            <w:rStyle w:val="Hypertextovprepojenie"/>
            <w:noProof/>
          </w:rPr>
          <w:t>4.2 Prihlasovanie a registrácia</w:t>
        </w:r>
        <w:r w:rsidR="003C229A">
          <w:rPr>
            <w:noProof/>
            <w:webHidden/>
          </w:rPr>
          <w:tab/>
        </w:r>
        <w:r w:rsidR="003C229A">
          <w:rPr>
            <w:noProof/>
            <w:webHidden/>
          </w:rPr>
          <w:fldChar w:fldCharType="begin"/>
        </w:r>
        <w:r w:rsidR="003C229A">
          <w:rPr>
            <w:noProof/>
            <w:webHidden/>
          </w:rPr>
          <w:instrText xml:space="preserve"> PAGEREF _Toc98585116 \h </w:instrText>
        </w:r>
        <w:r w:rsidR="003C229A">
          <w:rPr>
            <w:noProof/>
            <w:webHidden/>
          </w:rPr>
        </w:r>
        <w:r w:rsidR="003C229A">
          <w:rPr>
            <w:noProof/>
            <w:webHidden/>
          </w:rPr>
          <w:fldChar w:fldCharType="separate"/>
        </w:r>
        <w:r w:rsidR="00956B61">
          <w:rPr>
            <w:noProof/>
            <w:webHidden/>
          </w:rPr>
          <w:t>23</w:t>
        </w:r>
        <w:r w:rsidR="003C229A">
          <w:rPr>
            <w:noProof/>
            <w:webHidden/>
          </w:rPr>
          <w:fldChar w:fldCharType="end"/>
        </w:r>
      </w:hyperlink>
    </w:p>
    <w:p w14:paraId="572ED507" w14:textId="26FFF309"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117" w:history="1">
        <w:r w:rsidR="003C229A" w:rsidRPr="001B60AE">
          <w:rPr>
            <w:rStyle w:val="Hypertextovprepojenie"/>
            <w:noProof/>
          </w:rPr>
          <w:t>4.3 Domovská obrazovka</w:t>
        </w:r>
        <w:r w:rsidR="003C229A">
          <w:rPr>
            <w:noProof/>
            <w:webHidden/>
          </w:rPr>
          <w:tab/>
        </w:r>
        <w:r w:rsidR="003C229A">
          <w:rPr>
            <w:noProof/>
            <w:webHidden/>
          </w:rPr>
          <w:fldChar w:fldCharType="begin"/>
        </w:r>
        <w:r w:rsidR="003C229A">
          <w:rPr>
            <w:noProof/>
            <w:webHidden/>
          </w:rPr>
          <w:instrText xml:space="preserve"> PAGEREF _Toc98585117 \h </w:instrText>
        </w:r>
        <w:r w:rsidR="003C229A">
          <w:rPr>
            <w:noProof/>
            <w:webHidden/>
          </w:rPr>
        </w:r>
        <w:r w:rsidR="003C229A">
          <w:rPr>
            <w:noProof/>
            <w:webHidden/>
          </w:rPr>
          <w:fldChar w:fldCharType="separate"/>
        </w:r>
        <w:r w:rsidR="00956B61">
          <w:rPr>
            <w:noProof/>
            <w:webHidden/>
          </w:rPr>
          <w:t>23</w:t>
        </w:r>
        <w:r w:rsidR="003C229A">
          <w:rPr>
            <w:noProof/>
            <w:webHidden/>
          </w:rPr>
          <w:fldChar w:fldCharType="end"/>
        </w:r>
      </w:hyperlink>
    </w:p>
    <w:p w14:paraId="3AAF4150" w14:textId="69D29C40"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118" w:history="1">
        <w:r w:rsidR="003C229A" w:rsidRPr="001B60AE">
          <w:rPr>
            <w:rStyle w:val="Hypertextovprepojenie"/>
            <w:noProof/>
          </w:rPr>
          <w:t>4.4 Mapy</w:t>
        </w:r>
        <w:r w:rsidR="003C229A">
          <w:rPr>
            <w:noProof/>
            <w:webHidden/>
          </w:rPr>
          <w:tab/>
        </w:r>
        <w:r w:rsidR="003C229A">
          <w:rPr>
            <w:noProof/>
            <w:webHidden/>
          </w:rPr>
          <w:fldChar w:fldCharType="begin"/>
        </w:r>
        <w:r w:rsidR="003C229A">
          <w:rPr>
            <w:noProof/>
            <w:webHidden/>
          </w:rPr>
          <w:instrText xml:space="preserve"> PAGEREF _Toc98585118 \h </w:instrText>
        </w:r>
        <w:r w:rsidR="003C229A">
          <w:rPr>
            <w:noProof/>
            <w:webHidden/>
          </w:rPr>
        </w:r>
        <w:r w:rsidR="003C229A">
          <w:rPr>
            <w:noProof/>
            <w:webHidden/>
          </w:rPr>
          <w:fldChar w:fldCharType="separate"/>
        </w:r>
        <w:r w:rsidR="00956B61">
          <w:rPr>
            <w:noProof/>
            <w:webHidden/>
          </w:rPr>
          <w:t>24</w:t>
        </w:r>
        <w:r w:rsidR="003C229A">
          <w:rPr>
            <w:noProof/>
            <w:webHidden/>
          </w:rPr>
          <w:fldChar w:fldCharType="end"/>
        </w:r>
      </w:hyperlink>
    </w:p>
    <w:p w14:paraId="706976BF" w14:textId="43A771ED"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119" w:history="1">
        <w:r w:rsidR="003C229A" w:rsidRPr="001B60AE">
          <w:rPr>
            <w:rStyle w:val="Hypertextovprepojenie"/>
            <w:noProof/>
          </w:rPr>
          <w:t>5 Diskusia</w:t>
        </w:r>
        <w:r w:rsidR="003C229A">
          <w:rPr>
            <w:noProof/>
            <w:webHidden/>
          </w:rPr>
          <w:tab/>
        </w:r>
        <w:r w:rsidR="003C229A">
          <w:rPr>
            <w:noProof/>
            <w:webHidden/>
          </w:rPr>
          <w:fldChar w:fldCharType="begin"/>
        </w:r>
        <w:r w:rsidR="003C229A">
          <w:rPr>
            <w:noProof/>
            <w:webHidden/>
          </w:rPr>
          <w:instrText xml:space="preserve"> PAGEREF _Toc98585119 \h </w:instrText>
        </w:r>
        <w:r w:rsidR="003C229A">
          <w:rPr>
            <w:noProof/>
            <w:webHidden/>
          </w:rPr>
        </w:r>
        <w:r w:rsidR="003C229A">
          <w:rPr>
            <w:noProof/>
            <w:webHidden/>
          </w:rPr>
          <w:fldChar w:fldCharType="separate"/>
        </w:r>
        <w:r w:rsidR="00956B61">
          <w:rPr>
            <w:noProof/>
            <w:webHidden/>
          </w:rPr>
          <w:t>25</w:t>
        </w:r>
        <w:r w:rsidR="003C229A">
          <w:rPr>
            <w:noProof/>
            <w:webHidden/>
          </w:rPr>
          <w:fldChar w:fldCharType="end"/>
        </w:r>
      </w:hyperlink>
    </w:p>
    <w:p w14:paraId="18FD71AE" w14:textId="34DCF1B7"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120" w:history="1">
        <w:r w:rsidR="003C229A" w:rsidRPr="001B60AE">
          <w:rPr>
            <w:rStyle w:val="Hypertextovprepojenie"/>
            <w:noProof/>
          </w:rPr>
          <w:t>5.1 Využitie Flutteru</w:t>
        </w:r>
        <w:r w:rsidR="003C229A">
          <w:rPr>
            <w:noProof/>
            <w:webHidden/>
          </w:rPr>
          <w:tab/>
        </w:r>
        <w:r w:rsidR="003C229A">
          <w:rPr>
            <w:noProof/>
            <w:webHidden/>
          </w:rPr>
          <w:fldChar w:fldCharType="begin"/>
        </w:r>
        <w:r w:rsidR="003C229A">
          <w:rPr>
            <w:noProof/>
            <w:webHidden/>
          </w:rPr>
          <w:instrText xml:space="preserve"> PAGEREF _Toc98585120 \h </w:instrText>
        </w:r>
        <w:r w:rsidR="003C229A">
          <w:rPr>
            <w:noProof/>
            <w:webHidden/>
          </w:rPr>
        </w:r>
        <w:r w:rsidR="003C229A">
          <w:rPr>
            <w:noProof/>
            <w:webHidden/>
          </w:rPr>
          <w:fldChar w:fldCharType="separate"/>
        </w:r>
        <w:r w:rsidR="00956B61">
          <w:rPr>
            <w:noProof/>
            <w:webHidden/>
          </w:rPr>
          <w:t>25</w:t>
        </w:r>
        <w:r w:rsidR="003C229A">
          <w:rPr>
            <w:noProof/>
            <w:webHidden/>
          </w:rPr>
          <w:fldChar w:fldCharType="end"/>
        </w:r>
      </w:hyperlink>
    </w:p>
    <w:p w14:paraId="4DFED017" w14:textId="5FB0378A"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121" w:history="1">
        <w:r w:rsidR="003C229A" w:rsidRPr="001B60AE">
          <w:rPr>
            <w:rStyle w:val="Hypertextovprepojenie"/>
            <w:noProof/>
          </w:rPr>
          <w:t>5.2 Navigačný algoritmus</w:t>
        </w:r>
        <w:r w:rsidR="003C229A">
          <w:rPr>
            <w:noProof/>
            <w:webHidden/>
          </w:rPr>
          <w:tab/>
        </w:r>
        <w:r w:rsidR="003C229A">
          <w:rPr>
            <w:noProof/>
            <w:webHidden/>
          </w:rPr>
          <w:fldChar w:fldCharType="begin"/>
        </w:r>
        <w:r w:rsidR="003C229A">
          <w:rPr>
            <w:noProof/>
            <w:webHidden/>
          </w:rPr>
          <w:instrText xml:space="preserve"> PAGEREF _Toc98585121 \h </w:instrText>
        </w:r>
        <w:r w:rsidR="003C229A">
          <w:rPr>
            <w:noProof/>
            <w:webHidden/>
          </w:rPr>
        </w:r>
        <w:r w:rsidR="003C229A">
          <w:rPr>
            <w:noProof/>
            <w:webHidden/>
          </w:rPr>
          <w:fldChar w:fldCharType="separate"/>
        </w:r>
        <w:r w:rsidR="00956B61">
          <w:rPr>
            <w:noProof/>
            <w:webHidden/>
          </w:rPr>
          <w:t>25</w:t>
        </w:r>
        <w:r w:rsidR="003C229A">
          <w:rPr>
            <w:noProof/>
            <w:webHidden/>
          </w:rPr>
          <w:fldChar w:fldCharType="end"/>
        </w:r>
      </w:hyperlink>
    </w:p>
    <w:p w14:paraId="4381DED1" w14:textId="363D5B27"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122" w:history="1">
        <w:r w:rsidR="003C229A" w:rsidRPr="001B60AE">
          <w:rPr>
            <w:rStyle w:val="Hypertextovprepojenie"/>
            <w:noProof/>
          </w:rPr>
          <w:t>6 Závery práce</w:t>
        </w:r>
        <w:r w:rsidR="003C229A">
          <w:rPr>
            <w:noProof/>
            <w:webHidden/>
          </w:rPr>
          <w:tab/>
        </w:r>
        <w:r w:rsidR="003C229A">
          <w:rPr>
            <w:noProof/>
            <w:webHidden/>
          </w:rPr>
          <w:fldChar w:fldCharType="begin"/>
        </w:r>
        <w:r w:rsidR="003C229A">
          <w:rPr>
            <w:noProof/>
            <w:webHidden/>
          </w:rPr>
          <w:instrText xml:space="preserve"> PAGEREF _Toc98585122 \h </w:instrText>
        </w:r>
        <w:r w:rsidR="003C229A">
          <w:rPr>
            <w:noProof/>
            <w:webHidden/>
          </w:rPr>
        </w:r>
        <w:r w:rsidR="003C229A">
          <w:rPr>
            <w:noProof/>
            <w:webHidden/>
          </w:rPr>
          <w:fldChar w:fldCharType="separate"/>
        </w:r>
        <w:r w:rsidR="00956B61">
          <w:rPr>
            <w:noProof/>
            <w:webHidden/>
          </w:rPr>
          <w:t>26</w:t>
        </w:r>
        <w:r w:rsidR="003C229A">
          <w:rPr>
            <w:noProof/>
            <w:webHidden/>
          </w:rPr>
          <w:fldChar w:fldCharType="end"/>
        </w:r>
      </w:hyperlink>
    </w:p>
    <w:p w14:paraId="684DD74F" w14:textId="7C4C362A"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123" w:history="1">
        <w:r w:rsidR="003C229A" w:rsidRPr="001B60AE">
          <w:rPr>
            <w:rStyle w:val="Hypertextovprepojenie"/>
            <w:noProof/>
          </w:rPr>
          <w:t>7 Z</w:t>
        </w:r>
        <w:r w:rsidR="003C229A" w:rsidRPr="001B60AE">
          <w:rPr>
            <w:rStyle w:val="Hypertextovprepojenie"/>
            <w:noProof/>
            <w:lang w:val="en-GB"/>
          </w:rPr>
          <w:t>hodnotenie</w:t>
        </w:r>
        <w:r w:rsidR="003C229A" w:rsidRPr="001B60AE">
          <w:rPr>
            <w:rStyle w:val="Hypertextovprepojenie"/>
            <w:noProof/>
          </w:rPr>
          <w:t xml:space="preserve"> výsledkov práce</w:t>
        </w:r>
        <w:r w:rsidR="003C229A">
          <w:rPr>
            <w:noProof/>
            <w:webHidden/>
          </w:rPr>
          <w:tab/>
        </w:r>
        <w:r w:rsidR="003C229A">
          <w:rPr>
            <w:noProof/>
            <w:webHidden/>
          </w:rPr>
          <w:fldChar w:fldCharType="begin"/>
        </w:r>
        <w:r w:rsidR="003C229A">
          <w:rPr>
            <w:noProof/>
            <w:webHidden/>
          </w:rPr>
          <w:instrText xml:space="preserve"> PAGEREF _Toc98585123 \h </w:instrText>
        </w:r>
        <w:r w:rsidR="003C229A">
          <w:rPr>
            <w:noProof/>
            <w:webHidden/>
          </w:rPr>
        </w:r>
        <w:r w:rsidR="003C229A">
          <w:rPr>
            <w:noProof/>
            <w:webHidden/>
          </w:rPr>
          <w:fldChar w:fldCharType="separate"/>
        </w:r>
        <w:r w:rsidR="00956B61">
          <w:rPr>
            <w:noProof/>
            <w:webHidden/>
          </w:rPr>
          <w:t>27</w:t>
        </w:r>
        <w:r w:rsidR="003C229A">
          <w:rPr>
            <w:noProof/>
            <w:webHidden/>
          </w:rPr>
          <w:fldChar w:fldCharType="end"/>
        </w:r>
      </w:hyperlink>
    </w:p>
    <w:p w14:paraId="0D49D44F" w14:textId="7544969C"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124" w:history="1">
        <w:r w:rsidR="003C229A" w:rsidRPr="001B60AE">
          <w:rPr>
            <w:rStyle w:val="Hypertextovprepojenie"/>
            <w:noProof/>
          </w:rPr>
          <w:t>8 Resumé</w:t>
        </w:r>
        <w:r w:rsidR="003C229A">
          <w:rPr>
            <w:noProof/>
            <w:webHidden/>
          </w:rPr>
          <w:tab/>
        </w:r>
        <w:r w:rsidR="003C229A">
          <w:rPr>
            <w:noProof/>
            <w:webHidden/>
          </w:rPr>
          <w:fldChar w:fldCharType="begin"/>
        </w:r>
        <w:r w:rsidR="003C229A">
          <w:rPr>
            <w:noProof/>
            <w:webHidden/>
          </w:rPr>
          <w:instrText xml:space="preserve"> PAGEREF _Toc98585124 \h </w:instrText>
        </w:r>
        <w:r w:rsidR="003C229A">
          <w:rPr>
            <w:noProof/>
            <w:webHidden/>
          </w:rPr>
        </w:r>
        <w:r w:rsidR="003C229A">
          <w:rPr>
            <w:noProof/>
            <w:webHidden/>
          </w:rPr>
          <w:fldChar w:fldCharType="separate"/>
        </w:r>
        <w:r w:rsidR="00956B61">
          <w:rPr>
            <w:noProof/>
            <w:webHidden/>
          </w:rPr>
          <w:t>28</w:t>
        </w:r>
        <w:r w:rsidR="003C229A">
          <w:rPr>
            <w:noProof/>
            <w:webHidden/>
          </w:rPr>
          <w:fldChar w:fldCharType="end"/>
        </w:r>
      </w:hyperlink>
    </w:p>
    <w:p w14:paraId="64628FAC" w14:textId="7B90BC77" w:rsidR="003C229A" w:rsidRDefault="00AB2A90">
      <w:pPr>
        <w:pStyle w:val="Obsah1"/>
        <w:tabs>
          <w:tab w:val="right" w:leader="dot" w:pos="8493"/>
        </w:tabs>
        <w:rPr>
          <w:rFonts w:asciiTheme="minorHAnsi" w:eastAsiaTheme="minorEastAsia" w:hAnsiTheme="minorHAnsi" w:cstheme="minorBidi"/>
          <w:noProof/>
          <w:sz w:val="22"/>
          <w:szCs w:val="22"/>
        </w:rPr>
      </w:pPr>
      <w:hyperlink w:anchor="_Toc98585125" w:history="1">
        <w:r w:rsidR="003C229A" w:rsidRPr="001B60AE">
          <w:rPr>
            <w:rStyle w:val="Hypertextovprepojenie"/>
            <w:noProof/>
          </w:rPr>
          <w:t>9 Zoznam použitej literatúry</w:t>
        </w:r>
        <w:r w:rsidR="003C229A">
          <w:rPr>
            <w:noProof/>
            <w:webHidden/>
          </w:rPr>
          <w:tab/>
        </w:r>
        <w:r w:rsidR="003C229A">
          <w:rPr>
            <w:noProof/>
            <w:webHidden/>
          </w:rPr>
          <w:fldChar w:fldCharType="begin"/>
        </w:r>
        <w:r w:rsidR="003C229A">
          <w:rPr>
            <w:noProof/>
            <w:webHidden/>
          </w:rPr>
          <w:instrText xml:space="preserve"> PAGEREF _Toc98585125 \h </w:instrText>
        </w:r>
        <w:r w:rsidR="003C229A">
          <w:rPr>
            <w:noProof/>
            <w:webHidden/>
          </w:rPr>
        </w:r>
        <w:r w:rsidR="003C229A">
          <w:rPr>
            <w:noProof/>
            <w:webHidden/>
          </w:rPr>
          <w:fldChar w:fldCharType="separate"/>
        </w:r>
        <w:r w:rsidR="00956B61">
          <w:rPr>
            <w:noProof/>
            <w:webHidden/>
          </w:rPr>
          <w:t>29</w:t>
        </w:r>
        <w:r w:rsidR="003C229A">
          <w:rPr>
            <w:noProof/>
            <w:webHidden/>
          </w:rPr>
          <w:fldChar w:fldCharType="end"/>
        </w:r>
      </w:hyperlink>
    </w:p>
    <w:p w14:paraId="51BF0744" w14:textId="7BB9BF54" w:rsidR="002011EC" w:rsidRPr="00152D74" w:rsidRDefault="004842E5" w:rsidP="00152D74">
      <w:pPr>
        <w:spacing w:line="360" w:lineRule="auto"/>
      </w:pPr>
      <w:r>
        <w:rPr>
          <w:b/>
          <w:bCs/>
        </w:rPr>
        <w:fldChar w:fldCharType="end"/>
      </w:r>
    </w:p>
    <w:p w14:paraId="58AEBABF" w14:textId="77777777" w:rsidR="00095043" w:rsidRDefault="00095043" w:rsidP="007E7F63">
      <w:pPr>
        <w:pStyle w:val="Nadpis1"/>
        <w:numPr>
          <w:ilvl w:val="0"/>
          <w:numId w:val="0"/>
        </w:numPr>
      </w:pPr>
      <w:bookmarkStart w:id="28" w:name="_Toc98585080"/>
      <w:r w:rsidRPr="00521931">
        <w:lastRenderedPageBreak/>
        <w:t>Úvod</w:t>
      </w:r>
      <w:bookmarkEnd w:id="28"/>
    </w:p>
    <w:p w14:paraId="423F193D" w14:textId="77777777" w:rsidR="00095043" w:rsidRDefault="00095043" w:rsidP="00E25BB1">
      <w:pPr>
        <w:spacing w:line="360" w:lineRule="auto"/>
        <w:jc w:val="both"/>
        <w:rPr>
          <w:b/>
        </w:rPr>
      </w:pPr>
    </w:p>
    <w:p w14:paraId="0FDBD43D" w14:textId="09F413C6" w:rsidR="009D7730" w:rsidRDefault="009D7730" w:rsidP="00E91456">
      <w:pPr>
        <w:spacing w:line="360" w:lineRule="auto"/>
        <w:jc w:val="both"/>
      </w:pPr>
      <w:r>
        <w:tab/>
        <w:t>Hlavným cieľom našej mobilnej aplikáci</w:t>
      </w:r>
      <w:r w:rsidR="00493B23">
        <w:t>e</w:t>
      </w:r>
      <w:r>
        <w:t xml:space="preserve"> pre študentov SPŠE je uľahčenie, urýchlenie a spríjemnenie štúdia. Tieto ciele sme sa snažili dosiahnuť zoskupením zdrojov</w:t>
      </w:r>
      <w:r w:rsidR="00493B23">
        <w:t>,</w:t>
      </w:r>
      <w:r>
        <w:t xml:space="preserve"> ktoré pre svoje informovanie študenti </w:t>
      </w:r>
      <w:r w:rsidR="00493B23">
        <w:t xml:space="preserve">dennodenne  </w:t>
      </w:r>
      <w:r>
        <w:t>používajú. Tieto zdroje pozostávajú z rozvrhu školského portálu EduPage</w:t>
      </w:r>
      <w:r w:rsidR="00493B23">
        <w:t>, ď</w:t>
      </w:r>
      <w:r>
        <w:t>alej dnešného ako aj týždenného obedového menu zo stránky našej školskej jedálne, jedalne.sk.  Ako poslednou a najdôležitejšou súčasťou našej aplikácie je zobrazenie m</w:t>
      </w:r>
      <w:r w:rsidR="00BC5A7E">
        <w:t>áp</w:t>
      </w:r>
      <w:r>
        <w:t xml:space="preserve"> </w:t>
      </w:r>
      <w:r w:rsidR="00BC5A7E">
        <w:t>všetkých poschodí oboch budov školy</w:t>
      </w:r>
      <w:r>
        <w:t xml:space="preserve"> a následne aj navigácia medzi jednotlivými učebňami a miestnosťami.</w:t>
      </w:r>
    </w:p>
    <w:p w14:paraId="7F69F1BC" w14:textId="2C7E3D74" w:rsidR="009D7730" w:rsidRDefault="009D7730" w:rsidP="00E91456">
      <w:pPr>
        <w:spacing w:line="360" w:lineRule="auto"/>
        <w:jc w:val="both"/>
      </w:pPr>
      <w:r>
        <w:tab/>
        <w:t>Dôvodov výberu našej práce je viacero. Hlavným faktorom pri výbere práce bola naša osobná skúsenosť. Ako študenti našej školy sme pociťovali, že takáto aplikácia by sa medzi nielen študentmi, a to hlavne medzi prvákmi, ale aj učiteľmi alebo zamestnancami veľmi rýchlo uchytila</w:t>
      </w:r>
      <w:r w:rsidR="00BC5A7E">
        <w:t xml:space="preserve"> a našla si široké využitie</w:t>
      </w:r>
      <w:r>
        <w:t xml:space="preserve">. </w:t>
      </w:r>
    </w:p>
    <w:p w14:paraId="1E6BC7BD" w14:textId="302E1C7F" w:rsidR="009D7730" w:rsidRDefault="009D7730" w:rsidP="00E91456">
      <w:pPr>
        <w:spacing w:line="360" w:lineRule="auto"/>
        <w:jc w:val="both"/>
      </w:pPr>
      <w:r>
        <w:tab/>
        <w:t xml:space="preserve">Naša skúsenosť s vývojom mobilných aplikácia pomocou frameworku Flutter začala v januári 2021  </w:t>
      </w:r>
      <w:r w:rsidR="00BC5A7E">
        <w:t>samo</w:t>
      </w:r>
      <w:r>
        <w:t>štúdiom pomocou online kurzu na stránke Udemy od tvorcu Maximiliána Schwarzmüllera. Našim prvým projektom pomocou Flutteru bola fitness aplikácia TAM fitness. Tento projekt bol vytvorený pre konferenciu IT v Praxi pod záštitou IT akadémie. Na základe našich novo nadobudnutých skúseností sa vývoj mobilnej aplikácie vo Frameworku Flutter</w:t>
      </w:r>
      <w:r w:rsidR="00493B23">
        <w:t>, sa</w:t>
      </w:r>
      <w:r>
        <w:t xml:space="preserve"> stal aj základom vývoja tohto vlastného projektu.</w:t>
      </w:r>
    </w:p>
    <w:p w14:paraId="745388F7" w14:textId="21B28F83" w:rsidR="001738DF" w:rsidRPr="009D7730" w:rsidRDefault="009D7730" w:rsidP="00E91456">
      <w:pPr>
        <w:spacing w:line="360" w:lineRule="auto"/>
        <w:jc w:val="both"/>
      </w:pPr>
      <w:r>
        <w:tab/>
        <w:t xml:space="preserve">Framework Flutter sa stáva viac a viac populárnym v celosvetovej sfére vývoja mobilných a multiplatformových aplikácii. V nedávnej minulosti bola novou verziou Flutteru 2.0 pridaná možnosť vývoja ako pre Web tak aj vývoj desktopových aplikácii pre všetky platformy. V súčasnosti sa Flutter stáva stále rozšírenejším a mnohé veľké firmy a ich aplikácie prechádzajú na tento Framework. A to napríklad Google Assistant, Google Ads, Stadia, Aplikácia BMW a mnoho ďalších. Tieto skutočnosti nás len utvrdili </w:t>
      </w:r>
      <w:r w:rsidR="00493B23">
        <w:t xml:space="preserve">v tom, </w:t>
      </w:r>
      <w:r>
        <w:t>že vývoj v tomto frameworku poskytne perspektívu do budúcnosti ako nám, tak aj ostatným vývojárom v tomto odvetví.</w:t>
      </w:r>
    </w:p>
    <w:p w14:paraId="43BA59A6" w14:textId="77777777" w:rsidR="004842E5" w:rsidRPr="009D7730" w:rsidRDefault="004842E5" w:rsidP="00E91456">
      <w:pPr>
        <w:spacing w:line="360" w:lineRule="auto"/>
        <w:jc w:val="both"/>
      </w:pPr>
    </w:p>
    <w:p w14:paraId="5F0E2120" w14:textId="77777777" w:rsidR="004842E5" w:rsidRDefault="004842E5" w:rsidP="00E91456">
      <w:pPr>
        <w:jc w:val="both"/>
        <w:rPr>
          <w:b/>
        </w:rPr>
      </w:pPr>
    </w:p>
    <w:p w14:paraId="3C19B113" w14:textId="77777777" w:rsidR="004842E5" w:rsidRDefault="004842E5" w:rsidP="00E91456">
      <w:pPr>
        <w:jc w:val="both"/>
        <w:rPr>
          <w:b/>
        </w:rPr>
      </w:pPr>
    </w:p>
    <w:p w14:paraId="69CE3BDA" w14:textId="77777777" w:rsidR="004842E5" w:rsidRDefault="004842E5" w:rsidP="00E91456">
      <w:pPr>
        <w:jc w:val="both"/>
        <w:rPr>
          <w:b/>
        </w:rPr>
      </w:pPr>
    </w:p>
    <w:p w14:paraId="27DAF862" w14:textId="77777777" w:rsidR="004842E5" w:rsidRDefault="004842E5" w:rsidP="00E91456">
      <w:pPr>
        <w:jc w:val="both"/>
        <w:rPr>
          <w:b/>
        </w:rPr>
      </w:pPr>
    </w:p>
    <w:p w14:paraId="7AD03388" w14:textId="21C5B2A8" w:rsidR="00095043" w:rsidRPr="003A78D2" w:rsidRDefault="00095043" w:rsidP="00E91456">
      <w:pPr>
        <w:pStyle w:val="Nadpis1"/>
        <w:jc w:val="both"/>
      </w:pPr>
      <w:bookmarkStart w:id="29" w:name="_Toc98585081"/>
      <w:r w:rsidRPr="003A78D2">
        <w:lastRenderedPageBreak/>
        <w:t>Problematika a prehľad literatúry</w:t>
      </w:r>
      <w:bookmarkEnd w:id="29"/>
    </w:p>
    <w:p w14:paraId="778998B1" w14:textId="77777777" w:rsidR="00466A23" w:rsidRPr="000B15E0" w:rsidRDefault="00466A23" w:rsidP="000B15E0">
      <w:pPr>
        <w:pStyle w:val="podnadpisy"/>
      </w:pPr>
      <w:bookmarkStart w:id="30" w:name="_Toc98585082"/>
      <w:r w:rsidRPr="000B15E0">
        <w:t>Vývoj mobilných aplikácií</w:t>
      </w:r>
      <w:bookmarkEnd w:id="30"/>
    </w:p>
    <w:p w14:paraId="74B3B270" w14:textId="112613DE" w:rsidR="00466A23" w:rsidRPr="005C30E0" w:rsidRDefault="00466A23" w:rsidP="00E91456">
      <w:pPr>
        <w:spacing w:line="360" w:lineRule="auto"/>
        <w:ind w:left="360" w:firstLine="360"/>
        <w:jc w:val="both"/>
      </w:pPr>
      <w:r w:rsidRPr="005C30E0">
        <w:t>Vývoj mobilných aplikácií je proces vytvárania programových aplikácii určen</w:t>
      </w:r>
      <w:r w:rsidR="00511EA7">
        <w:t>ých</w:t>
      </w:r>
      <w:r w:rsidRPr="005C30E0">
        <w:t xml:space="preserve"> pre mobilné zariadenia</w:t>
      </w:r>
      <w:r w:rsidR="00511EA7">
        <w:t>,</w:t>
      </w:r>
      <w:r w:rsidRPr="005C30E0">
        <w:t xml:space="preserve"> ktoré následne využívajú sieťové pripojenie pre prácu so vzdialenými výpočtovými zdrojmi. Výsledkom vývoja aplikácie je inštalovateľný programový balík</w:t>
      </w:r>
      <w:commentRangeStart w:id="31"/>
      <w:commentRangeStart w:id="32"/>
      <w:customXmlDelRangeStart w:id="33" w:author="Adam" w:date="2022-03-20T14:09:00Z"/>
      <w:sdt>
        <w:sdtPr>
          <w:id w:val="278838618"/>
          <w:citation/>
        </w:sdtPr>
        <w:sdtEndPr/>
        <w:sdtContent>
          <w:customXmlDelRangeEnd w:id="33"/>
          <w:del w:id="34" w:author="Adam" w:date="2022-03-20T14:09:00Z">
            <w:r w:rsidR="002E1934" w:rsidDel="00F2052F">
              <w:fldChar w:fldCharType="begin"/>
            </w:r>
            <w:r w:rsidR="002E1934" w:rsidDel="00F2052F">
              <w:delInstrText xml:space="preserve"> CITATION AWS \l 1051 </w:delInstrText>
            </w:r>
            <w:r w:rsidR="002E1934" w:rsidDel="00F2052F">
              <w:fldChar w:fldCharType="separate"/>
            </w:r>
            <w:r w:rsidR="00686A0C" w:rsidDel="00F2052F">
              <w:rPr>
                <w:noProof/>
              </w:rPr>
              <w:delText xml:space="preserve"> (1)</w:delText>
            </w:r>
            <w:r w:rsidR="002E1934" w:rsidDel="00F2052F">
              <w:fldChar w:fldCharType="end"/>
            </w:r>
          </w:del>
          <w:customXmlDelRangeStart w:id="35" w:author="Adam" w:date="2022-03-20T14:09:00Z"/>
        </w:sdtContent>
      </w:sdt>
      <w:customXmlDelRangeEnd w:id="35"/>
      <w:ins w:id="36" w:author="Adam" w:date="2022-03-20T14:09:00Z">
        <w:r w:rsidR="00F2052F">
          <w:rPr>
            <w:noProof/>
          </w:rPr>
          <w:t xml:space="preserve"> [1]</w:t>
        </w:r>
      </w:ins>
      <w:r w:rsidRPr="005C30E0">
        <w:t xml:space="preserve">. </w:t>
      </w:r>
      <w:commentRangeEnd w:id="31"/>
      <w:r w:rsidR="00E64EE5">
        <w:rPr>
          <w:rStyle w:val="Odkaznakomentr"/>
        </w:rPr>
        <w:commentReference w:id="31"/>
      </w:r>
      <w:commentRangeEnd w:id="32"/>
      <w:r w:rsidR="00E64EE5">
        <w:rPr>
          <w:rStyle w:val="Odkaznakomentr"/>
        </w:rPr>
        <w:commentReference w:id="32"/>
      </w:r>
    </w:p>
    <w:p w14:paraId="2CD16182" w14:textId="77777777" w:rsidR="00466A23" w:rsidRPr="005C30E0" w:rsidRDefault="00466A23" w:rsidP="00E91456">
      <w:pPr>
        <w:spacing w:line="360" w:lineRule="auto"/>
        <w:ind w:left="360" w:firstLine="348"/>
        <w:jc w:val="both"/>
      </w:pPr>
      <w:r w:rsidRPr="005C30E0">
        <w:t>Okrem samotného programovania a návrhu aplikácie, vývoj spočíva aj z vytvorenia beckendových služieb ako napríklad vlastné API a v poslednom rade testovanie aplikácie na cielených zariadeniach a platformách.</w:t>
      </w:r>
    </w:p>
    <w:p w14:paraId="77968493" w14:textId="67CF4DFB" w:rsidR="00466A23" w:rsidRPr="005C30E0" w:rsidRDefault="00466A23" w:rsidP="00E91456">
      <w:pPr>
        <w:spacing w:line="360" w:lineRule="auto"/>
        <w:ind w:left="360" w:firstLine="348"/>
        <w:jc w:val="both"/>
      </w:pPr>
      <w:r w:rsidRPr="005C30E0">
        <w:t>Zameranie vývoj</w:t>
      </w:r>
      <w:r w:rsidR="00511EA7">
        <w:t>a</w:t>
      </w:r>
      <w:r w:rsidRPr="005C30E0">
        <w:t xml:space="preserve"> väčšinou pozostáva z dvoch najdôležitejších platforiem moderného trh. Na trhu mobilných operačných systémov dominujú dve, a to Android od Google a iOS od spoločnosti Apple. </w:t>
      </w:r>
    </w:p>
    <w:p w14:paraId="6468FF20" w14:textId="7E583D6E" w:rsidR="00466A23" w:rsidRPr="005C30E0" w:rsidRDefault="00466A23" w:rsidP="00E91456">
      <w:pPr>
        <w:spacing w:line="360" w:lineRule="auto"/>
        <w:ind w:left="360" w:firstLine="348"/>
        <w:jc w:val="both"/>
      </w:pPr>
      <w:r w:rsidRPr="005C30E0">
        <w:t xml:space="preserve">Aj napriek menším podobnostiam pri vývoji medzi týmito dvoma platformami, vývoj pre iOS a Android prebieha za pomoci použitia odlišných vývojových nástrojov (SDK) a prostredí. </w:t>
      </w:r>
    </w:p>
    <w:p w14:paraId="2B10550E" w14:textId="77777777" w:rsidR="00466A23" w:rsidRPr="005C30E0" w:rsidRDefault="00466A23" w:rsidP="00E91456">
      <w:pPr>
        <w:spacing w:line="360" w:lineRule="auto"/>
        <w:jc w:val="both"/>
      </w:pPr>
    </w:p>
    <w:p w14:paraId="2C9BB92D" w14:textId="77777777" w:rsidR="00466A23" w:rsidRPr="000B15E0" w:rsidRDefault="00466A23" w:rsidP="000B15E0">
      <w:pPr>
        <w:pStyle w:val="podnadpisy"/>
      </w:pPr>
      <w:bookmarkStart w:id="37" w:name="_Toc98585083"/>
      <w:r w:rsidRPr="000B15E0">
        <w:t>Alternatívy pre vývoj mobilných aplikácii</w:t>
      </w:r>
      <w:bookmarkEnd w:id="37"/>
    </w:p>
    <w:p w14:paraId="6D1BCAF0" w14:textId="77777777" w:rsidR="00466A23" w:rsidRPr="005C30E0" w:rsidRDefault="00466A23" w:rsidP="00E91456">
      <w:pPr>
        <w:spacing w:line="360" w:lineRule="auto"/>
        <w:ind w:firstLine="708"/>
        <w:jc w:val="both"/>
      </w:pPr>
      <w:r w:rsidRPr="005C30E0">
        <w:t>Pre vývoj aplikácií existujú štyri najrozšírenejšie prístupy:</w:t>
      </w:r>
    </w:p>
    <w:p w14:paraId="5E453FFD" w14:textId="77777777" w:rsidR="00466A23" w:rsidRPr="005C30E0" w:rsidRDefault="00466A23" w:rsidP="00E91456">
      <w:pPr>
        <w:pStyle w:val="Odsekzoznamu"/>
        <w:numPr>
          <w:ilvl w:val="0"/>
          <w:numId w:val="2"/>
        </w:numPr>
      </w:pPr>
      <w:r w:rsidRPr="005C30E0">
        <w:t>Natívne mobilne aplikácie</w:t>
      </w:r>
    </w:p>
    <w:p w14:paraId="21B4AED8" w14:textId="77777777" w:rsidR="00466A23" w:rsidRPr="005C30E0" w:rsidRDefault="00466A23" w:rsidP="00E91456">
      <w:pPr>
        <w:pStyle w:val="Odsekzoznamu"/>
        <w:numPr>
          <w:ilvl w:val="0"/>
          <w:numId w:val="2"/>
        </w:numPr>
      </w:pPr>
      <w:r w:rsidRPr="005C30E0">
        <w:t>Cross-platformové natívne mobilné aplikácie</w:t>
      </w:r>
    </w:p>
    <w:p w14:paraId="2BA45775" w14:textId="77777777" w:rsidR="00466A23" w:rsidRPr="005C30E0" w:rsidRDefault="00466A23" w:rsidP="00E91456">
      <w:pPr>
        <w:pStyle w:val="Odsekzoznamu"/>
        <w:numPr>
          <w:ilvl w:val="0"/>
          <w:numId w:val="2"/>
        </w:numPr>
      </w:pPr>
      <w:r w:rsidRPr="005C30E0">
        <w:t>Hybridné web aplikácie</w:t>
      </w:r>
    </w:p>
    <w:p w14:paraId="5ABBE5D0" w14:textId="77777777" w:rsidR="00466A23" w:rsidRPr="005C30E0" w:rsidRDefault="00466A23" w:rsidP="00E91456">
      <w:pPr>
        <w:pStyle w:val="Odsekzoznamu"/>
        <w:numPr>
          <w:ilvl w:val="0"/>
          <w:numId w:val="2"/>
        </w:numPr>
      </w:pPr>
      <w:r w:rsidRPr="005C30E0">
        <w:t>Progresívne web aplikácie</w:t>
      </w:r>
    </w:p>
    <w:p w14:paraId="756C533F" w14:textId="02833C1D" w:rsidR="00466A23" w:rsidRPr="005C30E0" w:rsidRDefault="00466A23" w:rsidP="00E91456">
      <w:pPr>
        <w:spacing w:line="360" w:lineRule="auto"/>
        <w:ind w:left="360" w:firstLine="348"/>
        <w:jc w:val="both"/>
      </w:pPr>
      <w:r w:rsidRPr="005C30E0">
        <w:t>Každý prístup má svoje výhody ako aj nevýhody. Pri rozhodovaní pre najvhodnejší prístup k jednotlivému projektu</w:t>
      </w:r>
      <w:r w:rsidR="00C84008">
        <w:t xml:space="preserve"> </w:t>
      </w:r>
      <w:r w:rsidRPr="005C30E0">
        <w:t>zavažujú</w:t>
      </w:r>
      <w:r w:rsidR="00C84008">
        <w:t xml:space="preserve"> hlavne faktory ako</w:t>
      </w:r>
      <w:r w:rsidRPr="005C30E0">
        <w:t xml:space="preserve"> používateľsk</w:t>
      </w:r>
      <w:r w:rsidR="00C84008">
        <w:t>á</w:t>
      </w:r>
      <w:r w:rsidRPr="005C30E0">
        <w:t xml:space="preserve"> skúsenosť, výpočtové možnosti a natívne požiadavky od systému vyžadované aplikáciou. Následne to môže byť budget na vývoj aplikácie, časové ciele alebo zdroje potrebné pre prevádzkovanie aplikácie.</w:t>
      </w:r>
    </w:p>
    <w:p w14:paraId="22AF489E" w14:textId="3981ABDE" w:rsidR="00466A23" w:rsidRPr="005C30E0" w:rsidRDefault="003A78D2" w:rsidP="00E91456">
      <w:pPr>
        <w:jc w:val="both"/>
      </w:pPr>
      <w:r>
        <w:br w:type="page"/>
      </w:r>
    </w:p>
    <w:p w14:paraId="4C77418C" w14:textId="77777777" w:rsidR="00466A23" w:rsidRPr="000B15E0" w:rsidRDefault="00466A23" w:rsidP="000B15E0">
      <w:pPr>
        <w:pStyle w:val="podnadpisy"/>
      </w:pPr>
      <w:bookmarkStart w:id="38" w:name="_Toc98585084"/>
      <w:r w:rsidRPr="000B15E0">
        <w:lastRenderedPageBreak/>
        <w:t>Natívne aplikácie</w:t>
      </w:r>
      <w:bookmarkEnd w:id="38"/>
    </w:p>
    <w:p w14:paraId="161A78BF" w14:textId="5415F96A" w:rsidR="00466A23" w:rsidRPr="005C30E0" w:rsidRDefault="00466A23" w:rsidP="00E91456">
      <w:pPr>
        <w:spacing w:line="360" w:lineRule="auto"/>
        <w:ind w:left="360" w:firstLine="348"/>
        <w:jc w:val="both"/>
      </w:pPr>
      <w:r w:rsidRPr="005C30E0">
        <w:t>Natívne mobilné aplikácie sú programované v programovacom jazyku a</w:t>
      </w:r>
      <w:r w:rsidR="00FA1428">
        <w:t> </w:t>
      </w:r>
      <w:r w:rsidRPr="005C30E0">
        <w:t>frameworku</w:t>
      </w:r>
      <w:r w:rsidR="00FA1428">
        <w:t>,</w:t>
      </w:r>
      <w:r w:rsidRPr="005C30E0">
        <w:t xml:space="preserve"> ktorý bol vytvorený a je poskytovaný tvorcom platformy. Takéto aplikácie bežia priamo na operačnom systéme zariadenia.</w:t>
      </w:r>
    </w:p>
    <w:p w14:paraId="1096E58C" w14:textId="77777777" w:rsidR="00466A23" w:rsidRPr="005C30E0" w:rsidRDefault="00466A23" w:rsidP="00E91456">
      <w:pPr>
        <w:spacing w:line="360" w:lineRule="auto"/>
        <w:jc w:val="both"/>
      </w:pPr>
    </w:p>
    <w:p w14:paraId="07F0DB25" w14:textId="77777777" w:rsidR="00466A23" w:rsidRPr="005C30E0" w:rsidRDefault="00466A23" w:rsidP="00E91456">
      <w:pPr>
        <w:spacing w:line="360" w:lineRule="auto"/>
        <w:ind w:left="360"/>
        <w:jc w:val="both"/>
      </w:pPr>
      <w:r w:rsidRPr="005C30E0">
        <w:t>Výhodami sú : najlepší výkon, priamy prístup k prostriedkom zariadenia</w:t>
      </w:r>
    </w:p>
    <w:p w14:paraId="3E13BF28" w14:textId="1F0481A0" w:rsidR="00466A23" w:rsidRPr="005C30E0" w:rsidRDefault="004531F2" w:rsidP="00E91456">
      <w:pPr>
        <w:spacing w:line="360" w:lineRule="auto"/>
        <w:ind w:left="360"/>
        <w:jc w:val="both"/>
      </w:pPr>
      <w:r w:rsidRPr="005C30E0">
        <w:rPr>
          <w:noProof/>
        </w:rPr>
        <mc:AlternateContent>
          <mc:Choice Requires="wpg">
            <w:drawing>
              <wp:anchor distT="0" distB="0" distL="114300" distR="114300" simplePos="0" relativeHeight="251661312" behindDoc="0" locked="0" layoutInCell="1" allowOverlap="1" wp14:anchorId="3157DBD5" wp14:editId="63EBA5E8">
                <wp:simplePos x="0" y="0"/>
                <wp:positionH relativeFrom="column">
                  <wp:posOffset>2870200</wp:posOffset>
                </wp:positionH>
                <wp:positionV relativeFrom="paragraph">
                  <wp:posOffset>744855</wp:posOffset>
                </wp:positionV>
                <wp:extent cx="3035300" cy="1620520"/>
                <wp:effectExtent l="0" t="0" r="0" b="0"/>
                <wp:wrapTopAndBottom/>
                <wp:docPr id="19" name="Skupina 19"/>
                <wp:cNvGraphicFramePr/>
                <a:graphic xmlns:a="http://schemas.openxmlformats.org/drawingml/2006/main">
                  <a:graphicData uri="http://schemas.microsoft.com/office/word/2010/wordprocessingGroup">
                    <wpg:wgp>
                      <wpg:cNvGrpSpPr/>
                      <wpg:grpSpPr>
                        <a:xfrm>
                          <a:off x="0" y="0"/>
                          <a:ext cx="3035300" cy="1620520"/>
                          <a:chOff x="0" y="97348"/>
                          <a:chExt cx="3035935" cy="1621539"/>
                        </a:xfrm>
                      </wpg:grpSpPr>
                      <wpg:grpSp>
                        <wpg:cNvPr id="17" name="Skupina 17"/>
                        <wpg:cNvGrpSpPr/>
                        <wpg:grpSpPr>
                          <a:xfrm>
                            <a:off x="358050" y="97348"/>
                            <a:ext cx="2224707" cy="720177"/>
                            <a:chOff x="358050" y="97348"/>
                            <a:chExt cx="2224707" cy="720177"/>
                          </a:xfrm>
                        </wpg:grpSpPr>
                        <pic:pic xmlns:pic="http://schemas.openxmlformats.org/drawingml/2006/picture">
                          <pic:nvPicPr>
                            <pic:cNvPr id="3" name="Obrázok 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862580" y="97348"/>
                              <a:ext cx="720177" cy="720177"/>
                            </a:xfrm>
                            <a:prstGeom prst="rect">
                              <a:avLst/>
                            </a:prstGeom>
                            <a:noFill/>
                            <a:ln>
                              <a:noFill/>
                            </a:ln>
                          </pic:spPr>
                        </pic:pic>
                        <pic:pic xmlns:pic="http://schemas.openxmlformats.org/drawingml/2006/picture">
                          <pic:nvPicPr>
                            <pic:cNvPr id="4" name="Obrázok 4"/>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58050" y="97348"/>
                              <a:ext cx="1288694" cy="720177"/>
                            </a:xfrm>
                            <a:prstGeom prst="rect">
                              <a:avLst/>
                            </a:prstGeom>
                            <a:noFill/>
                            <a:ln>
                              <a:noFill/>
                            </a:ln>
                          </pic:spPr>
                        </pic:pic>
                      </wpg:grpSp>
                      <wps:wsp>
                        <wps:cNvPr id="18" name="Textové pole 18"/>
                        <wps:cNvSpPr txBox="1"/>
                        <wps:spPr>
                          <a:xfrm>
                            <a:off x="0" y="1028544"/>
                            <a:ext cx="3035935" cy="690343"/>
                          </a:xfrm>
                          <a:prstGeom prst="rect">
                            <a:avLst/>
                          </a:prstGeom>
                          <a:solidFill>
                            <a:prstClr val="white"/>
                          </a:solidFill>
                          <a:ln>
                            <a:noFill/>
                          </a:ln>
                        </wps:spPr>
                        <wps:txbx>
                          <w:txbxContent>
                            <w:p w14:paraId="3593869C" w14:textId="09C5C590" w:rsidR="00E64EE5" w:rsidRDefault="00E64EE5" w:rsidP="00466A23">
                              <w:pPr>
                                <w:pStyle w:val="Popis"/>
                                <w:ind w:left="0" w:firstLine="0"/>
                                <w:jc w:val="center"/>
                              </w:pPr>
                              <w:bookmarkStart w:id="39" w:name="_Toc97617574"/>
                              <w:r>
                                <w:t>O</w:t>
                              </w:r>
                              <w:r w:rsidR="004531F2">
                                <w:t xml:space="preserve">brázok </w:t>
                              </w:r>
                              <w:r>
                                <w:t xml:space="preserve"> </w:t>
                              </w:r>
                              <w:fldSimple w:instr=" SEQ O \* ARABIC ">
                                <w:r>
                                  <w:rPr>
                                    <w:noProof/>
                                  </w:rPr>
                                  <w:t>2</w:t>
                                </w:r>
                              </w:fldSimple>
                              <w:r>
                                <w:t xml:space="preserve"> Swift a Objective-C</w:t>
                              </w:r>
                              <w:bookmarkEnd w:id="39"/>
                            </w:p>
                            <w:p w14:paraId="779FCDE9" w14:textId="77777777" w:rsidR="00E64EE5" w:rsidRPr="003A328F" w:rsidRDefault="00E64EE5" w:rsidP="00E91456">
                              <w:pPr>
                                <w:spacing w:line="360" w:lineRule="auto"/>
                                <w:jc w:val="both"/>
                                <w:rPr>
                                  <w:sz w:val="22"/>
                                  <w:szCs w:val="20"/>
                                </w:rPr>
                              </w:pPr>
                              <w:r w:rsidRPr="003A328F">
                                <w:rPr>
                                  <w:sz w:val="22"/>
                                  <w:szCs w:val="20"/>
                                </w:rPr>
                                <w:t>Programovacie jazyky pre vývoj natívnych aplikácii pre platformu 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57DBD5" id="Skupina 19" o:spid="_x0000_s1029" style="position:absolute;left:0;text-align:left;margin-left:226pt;margin-top:58.65pt;width:239pt;height:127.6pt;z-index:251661312;mso-width-relative:margin;mso-height-relative:margin" coordorigin=",973" coordsize="30359,162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">
                <v:group id="Skupina 17" o:spid="_x0000_s1030" style="position:absolute;left:3580;top:973;width:22247;height:7202" coordorigin="3580,973" coordsize="22247,7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3" o:spid="_x0000_s1031" type="#_x0000_t75" style="position:absolute;left:18625;top:973;width:7202;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">
                    <v:imagedata r:id="rId16" o:title=""/>
                  </v:shape>
                  <v:shape id="Obrázok 4" o:spid="_x0000_s1032" type="#_x0000_t75" style="position:absolute;left:3580;top:973;width:12887;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">
                    <v:imagedata r:id="rId17" o:title=""/>
                  </v:shape>
                </v:group>
                <v:shape id="Textové pole 18" o:spid="_x0000_s1033" type="#_x0000_t202" style="position:absolute;top:10285;width:30359;height: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3593869C" w14:textId="09C5C590" w:rsidR="00E64EE5" w:rsidRDefault="00E64EE5" w:rsidP="00466A23">
                        <w:pPr>
                          <w:pStyle w:val="Popis"/>
                          <w:ind w:left="0" w:firstLine="0"/>
                          <w:jc w:val="center"/>
                        </w:pPr>
                        <w:bookmarkStart w:id="40" w:name="_Toc97617574"/>
                        <w:r>
                          <w:t>O</w:t>
                        </w:r>
                        <w:r w:rsidR="004531F2">
                          <w:t xml:space="preserve">brázok </w:t>
                        </w:r>
                        <w:r>
                          <w:t xml:space="preserve"> </w:t>
                        </w:r>
                        <w:fldSimple w:instr=" SEQ O \* ARABIC ">
                          <w:r>
                            <w:rPr>
                              <w:noProof/>
                            </w:rPr>
                            <w:t>2</w:t>
                          </w:r>
                        </w:fldSimple>
                        <w:r>
                          <w:t xml:space="preserve"> Swift a Objective-C</w:t>
                        </w:r>
                        <w:bookmarkEnd w:id="40"/>
                      </w:p>
                      <w:p w14:paraId="779FCDE9" w14:textId="77777777" w:rsidR="00E64EE5" w:rsidRPr="003A328F" w:rsidRDefault="00E64EE5" w:rsidP="00E91456">
                        <w:pPr>
                          <w:spacing w:line="360" w:lineRule="auto"/>
                          <w:jc w:val="both"/>
                          <w:rPr>
                            <w:sz w:val="22"/>
                            <w:szCs w:val="20"/>
                          </w:rPr>
                        </w:pPr>
                        <w:r w:rsidRPr="003A328F">
                          <w:rPr>
                            <w:sz w:val="22"/>
                            <w:szCs w:val="20"/>
                          </w:rPr>
                          <w:t>Programovacie jazyky pre vývoj natívnych aplikácii pre platformu iOS</w:t>
                        </w:r>
                      </w:p>
                    </w:txbxContent>
                  </v:textbox>
                </v:shape>
                <w10:wrap type="topAndBottom"/>
              </v:group>
            </w:pict>
          </mc:Fallback>
        </mc:AlternateContent>
      </w:r>
      <w:r w:rsidRPr="005C30E0">
        <w:rPr>
          <w:noProof/>
        </w:rPr>
        <mc:AlternateContent>
          <mc:Choice Requires="wpg">
            <w:drawing>
              <wp:anchor distT="0" distB="0" distL="114300" distR="114300" simplePos="0" relativeHeight="251660288" behindDoc="0" locked="0" layoutInCell="1" allowOverlap="1" wp14:anchorId="1FBCB6AB" wp14:editId="11A17CA7">
                <wp:simplePos x="0" y="0"/>
                <wp:positionH relativeFrom="margin">
                  <wp:posOffset>254000</wp:posOffset>
                </wp:positionH>
                <wp:positionV relativeFrom="paragraph">
                  <wp:posOffset>647065</wp:posOffset>
                </wp:positionV>
                <wp:extent cx="2400300" cy="1901190"/>
                <wp:effectExtent l="0" t="0" r="0" b="3810"/>
                <wp:wrapTopAndBottom/>
                <wp:docPr id="14" name="Skupina 14"/>
                <wp:cNvGraphicFramePr/>
                <a:graphic xmlns:a="http://schemas.openxmlformats.org/drawingml/2006/main">
                  <a:graphicData uri="http://schemas.microsoft.com/office/word/2010/wordprocessingGroup">
                    <wpg:wgp>
                      <wpg:cNvGrpSpPr/>
                      <wpg:grpSpPr>
                        <a:xfrm>
                          <a:off x="0" y="0"/>
                          <a:ext cx="2400300" cy="1901190"/>
                          <a:chOff x="23858" y="99464"/>
                          <a:chExt cx="2324050" cy="1961203"/>
                        </a:xfrm>
                      </wpg:grpSpPr>
                      <wpg:grpSp>
                        <wpg:cNvPr id="13" name="Skupina 13"/>
                        <wpg:cNvGrpSpPr/>
                        <wpg:grpSpPr>
                          <a:xfrm>
                            <a:off x="420469" y="99464"/>
                            <a:ext cx="1482416" cy="742297"/>
                            <a:chOff x="420469" y="99464"/>
                            <a:chExt cx="1482416" cy="742297"/>
                          </a:xfrm>
                        </wpg:grpSpPr>
                        <pic:pic xmlns:pic="http://schemas.openxmlformats.org/drawingml/2006/picture">
                          <pic:nvPicPr>
                            <pic:cNvPr id="7" name="Obrázok 7"/>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160587" y="99464"/>
                              <a:ext cx="742298" cy="742297"/>
                            </a:xfrm>
                            <a:prstGeom prst="rect">
                              <a:avLst/>
                            </a:prstGeom>
                            <a:noFill/>
                            <a:ln>
                              <a:noFill/>
                            </a:ln>
                          </pic:spPr>
                        </pic:pic>
                        <pic:pic xmlns:pic="http://schemas.openxmlformats.org/drawingml/2006/picture">
                          <pic:nvPicPr>
                            <pic:cNvPr id="2" name="Obrázok 2"/>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420469" y="99464"/>
                              <a:ext cx="541323" cy="742297"/>
                            </a:xfrm>
                            <a:prstGeom prst="rect">
                              <a:avLst/>
                            </a:prstGeom>
                            <a:noFill/>
                          </pic:spPr>
                        </pic:pic>
                      </wpg:grpSp>
                      <wps:wsp>
                        <wps:cNvPr id="1" name="Textové pole 1"/>
                        <wps:cNvSpPr txBox="1"/>
                        <wps:spPr>
                          <a:xfrm>
                            <a:off x="23858" y="1273275"/>
                            <a:ext cx="2324050" cy="787392"/>
                          </a:xfrm>
                          <a:prstGeom prst="rect">
                            <a:avLst/>
                          </a:prstGeom>
                          <a:solidFill>
                            <a:prstClr val="white"/>
                          </a:solidFill>
                          <a:ln>
                            <a:noFill/>
                          </a:ln>
                        </wps:spPr>
                        <wps:txbx>
                          <w:txbxContent>
                            <w:p w14:paraId="720561B4" w14:textId="48F349CA" w:rsidR="00E64EE5" w:rsidRDefault="00E64EE5" w:rsidP="004531F2">
                              <w:pPr>
                                <w:pStyle w:val="Popis"/>
                                <w:ind w:left="0" w:firstLine="0"/>
                                <w:jc w:val="center"/>
                              </w:pPr>
                              <w:bookmarkStart w:id="41" w:name="_Toc97617573"/>
                              <w:r>
                                <w:t>O</w:t>
                              </w:r>
                              <w:r w:rsidR="004531F2">
                                <w:t xml:space="preserve">brázok </w:t>
                              </w:r>
                              <w:r>
                                <w:t xml:space="preserve"> </w:t>
                              </w:r>
                              <w:fldSimple w:instr=" SEQ O \* ARABIC ">
                                <w:r>
                                  <w:rPr>
                                    <w:noProof/>
                                  </w:rPr>
                                  <w:t>1</w:t>
                                </w:r>
                              </w:fldSimple>
                              <w:r>
                                <w:t xml:space="preserve"> Java a Kotlin</w:t>
                              </w:r>
                              <w:bookmarkEnd w:id="41"/>
                            </w:p>
                            <w:p w14:paraId="538224E9" w14:textId="77777777" w:rsidR="00E64EE5" w:rsidRPr="000B3305" w:rsidRDefault="00E64EE5" w:rsidP="00E91456">
                              <w:pPr>
                                <w:spacing w:line="360" w:lineRule="auto"/>
                                <w:jc w:val="both"/>
                                <w:rPr>
                                  <w:sz w:val="22"/>
                                  <w:szCs w:val="20"/>
                                </w:rPr>
                              </w:pPr>
                              <w:r w:rsidRPr="000B3305">
                                <w:rPr>
                                  <w:sz w:val="22"/>
                                  <w:szCs w:val="20"/>
                                </w:rPr>
                                <w:t>Programovacie jazyky pre vývoj natívnych aplikácii pre platformu Android</w:t>
                              </w:r>
                            </w:p>
                            <w:p w14:paraId="42CED57D" w14:textId="77777777" w:rsidR="00E64EE5" w:rsidRPr="000B3305" w:rsidRDefault="00E64EE5" w:rsidP="00466A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BCB6AB" id="Skupina 14" o:spid="_x0000_s1034" style="position:absolute;left:0;text-align:left;margin-left:20pt;margin-top:50.95pt;width:189pt;height:149.7pt;z-index:251660288;mso-position-horizontal-relative:margin;mso-width-relative:margin;mso-height-relative:margin" coordorigin="238,994" coordsize="23240,19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">
                <v:group id="Skupina 13" o:spid="_x0000_s1035" style="position:absolute;left:4204;top:994;width:14824;height:7423" coordorigin="4204,994" coordsize="14824,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Obrázok 7" o:spid="_x0000_s1036" type="#_x0000_t75" style="position:absolute;left:11605;top:994;width:742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">
                    <v:imagedata r:id="rId20" o:title=""/>
                  </v:shape>
                  <v:shape id="Obrázok 2" o:spid="_x0000_s1037" type="#_x0000_t75" style="position:absolute;left:4204;top:994;width:5413;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">
                    <v:imagedata r:id="rId21" o:title=""/>
                  </v:shape>
                </v:group>
                <v:shape id="Textové pole 1" o:spid="_x0000_s1038" type="#_x0000_t202" style="position:absolute;left:238;top:12732;width:23241;height:7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720561B4" w14:textId="48F349CA" w:rsidR="00E64EE5" w:rsidRDefault="00E64EE5" w:rsidP="004531F2">
                        <w:pPr>
                          <w:pStyle w:val="Popis"/>
                          <w:ind w:left="0" w:firstLine="0"/>
                          <w:jc w:val="center"/>
                        </w:pPr>
                        <w:bookmarkStart w:id="42" w:name="_Toc97617573"/>
                        <w:r>
                          <w:t>O</w:t>
                        </w:r>
                        <w:r w:rsidR="004531F2">
                          <w:t xml:space="preserve">brázok </w:t>
                        </w:r>
                        <w:r>
                          <w:t xml:space="preserve"> </w:t>
                        </w:r>
                        <w:fldSimple w:instr=" SEQ O \* ARABIC ">
                          <w:r>
                            <w:rPr>
                              <w:noProof/>
                            </w:rPr>
                            <w:t>1</w:t>
                          </w:r>
                        </w:fldSimple>
                        <w:r>
                          <w:t xml:space="preserve"> Java a Kotlin</w:t>
                        </w:r>
                        <w:bookmarkEnd w:id="42"/>
                      </w:p>
                      <w:p w14:paraId="538224E9" w14:textId="77777777" w:rsidR="00E64EE5" w:rsidRPr="000B3305" w:rsidRDefault="00E64EE5" w:rsidP="00E91456">
                        <w:pPr>
                          <w:spacing w:line="360" w:lineRule="auto"/>
                          <w:jc w:val="both"/>
                          <w:rPr>
                            <w:sz w:val="22"/>
                            <w:szCs w:val="20"/>
                          </w:rPr>
                        </w:pPr>
                        <w:r w:rsidRPr="000B3305">
                          <w:rPr>
                            <w:sz w:val="22"/>
                            <w:szCs w:val="20"/>
                          </w:rPr>
                          <w:t>Programovacie jazyky pre vývoj natívnych aplikácii pre platformu Android</w:t>
                        </w:r>
                      </w:p>
                      <w:p w14:paraId="42CED57D" w14:textId="77777777" w:rsidR="00E64EE5" w:rsidRPr="000B3305" w:rsidRDefault="00E64EE5" w:rsidP="00466A23"/>
                    </w:txbxContent>
                  </v:textbox>
                </v:shape>
                <w10:wrap type="topAndBottom" anchorx="margin"/>
              </v:group>
            </w:pict>
          </mc:Fallback>
        </mc:AlternateContent>
      </w:r>
      <w:r w:rsidR="00466A23" w:rsidRPr="005C30E0">
        <w:t>Nevýhodami sú : Náročnejší a drahší vývoj a údržba aplikácie, každá platforma potrebuje vlastný zdrojový kód</w:t>
      </w:r>
      <w:commentRangeStart w:id="43"/>
      <w:commentRangeEnd w:id="43"/>
      <w:r w:rsidR="00E64EE5">
        <w:rPr>
          <w:rStyle w:val="Odkaznakomentr"/>
        </w:rPr>
        <w:commentReference w:id="43"/>
      </w:r>
    </w:p>
    <w:p w14:paraId="16993B86" w14:textId="77777777" w:rsidR="00466A23" w:rsidRPr="005C30E0" w:rsidRDefault="00466A23" w:rsidP="00E91456">
      <w:pPr>
        <w:spacing w:line="360" w:lineRule="auto"/>
        <w:jc w:val="both"/>
      </w:pPr>
    </w:p>
    <w:p w14:paraId="0F8D3CEE" w14:textId="77777777" w:rsidR="00466A23" w:rsidRPr="000B15E0" w:rsidRDefault="00466A23" w:rsidP="000B15E0">
      <w:pPr>
        <w:pStyle w:val="podnadpisy"/>
      </w:pPr>
      <w:bookmarkStart w:id="44" w:name="_Toc98585085"/>
      <w:r w:rsidRPr="000B15E0">
        <w:t>Cross-platformové natívne mobilné aplikácie</w:t>
      </w:r>
      <w:bookmarkEnd w:id="44"/>
    </w:p>
    <w:p w14:paraId="3867213F" w14:textId="31BAE2A0" w:rsidR="00466A23" w:rsidRPr="005C30E0" w:rsidRDefault="00466A23" w:rsidP="00E91456">
      <w:pPr>
        <w:spacing w:line="360" w:lineRule="auto"/>
        <w:ind w:left="360" w:firstLine="348"/>
        <w:jc w:val="both"/>
      </w:pPr>
      <w:r w:rsidRPr="005C30E0">
        <w:t xml:space="preserve">Cross-platformové aplikácie </w:t>
      </w:r>
      <w:r w:rsidRPr="005C30E0">
        <w:tab/>
        <w:t>môžu byť programovan</w:t>
      </w:r>
      <w:r w:rsidR="00BD4DA0">
        <w:t>é</w:t>
      </w:r>
      <w:r w:rsidRPr="005C30E0">
        <w:t xml:space="preserve"> v rôznych programovacích jazykoch a frameworkoch. Tieto jazyky sú kompilované do natívneho kódu aplikácie ktorá beží priamo na operačnom systéme zariadenia</w:t>
      </w:r>
      <w:r w:rsidR="00F2052F">
        <w:rPr>
          <w:noProof/>
        </w:rPr>
        <w:t xml:space="preserve"> [2]</w:t>
      </w:r>
      <w:r w:rsidRPr="005C30E0">
        <w:t>.</w:t>
      </w:r>
    </w:p>
    <w:p w14:paraId="67733CDC" w14:textId="77777777" w:rsidR="00466A23" w:rsidRPr="005C30E0" w:rsidRDefault="00466A23" w:rsidP="00E91456">
      <w:pPr>
        <w:spacing w:line="360" w:lineRule="auto"/>
        <w:ind w:left="360"/>
        <w:jc w:val="both"/>
      </w:pPr>
    </w:p>
    <w:p w14:paraId="4AF2AEFE" w14:textId="77777777" w:rsidR="00466A23" w:rsidRPr="005C30E0" w:rsidRDefault="00466A23" w:rsidP="00E91456">
      <w:pPr>
        <w:spacing w:line="360" w:lineRule="auto"/>
        <w:ind w:left="360"/>
        <w:jc w:val="both"/>
      </w:pPr>
      <w:r w:rsidRPr="005C30E0">
        <w:t>Výhodami sú : Pre viacero platforiem postačuje jeden základ kódu, ľahká a nenáročná údržba chodu.</w:t>
      </w:r>
    </w:p>
    <w:p w14:paraId="5B3035C4" w14:textId="13BA7F60" w:rsidR="00466A23" w:rsidRPr="005C30E0" w:rsidRDefault="00466A23" w:rsidP="00E91456">
      <w:pPr>
        <w:spacing w:line="360" w:lineRule="auto"/>
        <w:ind w:left="360"/>
        <w:jc w:val="both"/>
      </w:pPr>
      <w:r w:rsidRPr="005C30E0">
        <w:t>Nevýhodami sú : Závislosť na premosteniach a knižniciach natívnych funkcii, znížený výkon spôsobený pridan</w:t>
      </w:r>
      <w:r w:rsidR="00897DAE">
        <w:t>í</w:t>
      </w:r>
      <w:r w:rsidRPr="005C30E0">
        <w:t>m proces</w:t>
      </w:r>
      <w:r w:rsidR="00897DAE">
        <w:t xml:space="preserve">u </w:t>
      </w:r>
      <w:r w:rsidRPr="005C30E0">
        <w:t>premosťovania</w:t>
      </w:r>
    </w:p>
    <w:p w14:paraId="638B84D4" w14:textId="77777777" w:rsidR="00466A23" w:rsidRPr="005C30E0" w:rsidRDefault="00466A23" w:rsidP="00E91456">
      <w:pPr>
        <w:spacing w:line="360" w:lineRule="auto"/>
        <w:jc w:val="both"/>
      </w:pPr>
    </w:p>
    <w:p w14:paraId="7A73B70B" w14:textId="77777777" w:rsidR="00466A23" w:rsidRPr="000B15E0" w:rsidRDefault="00466A23" w:rsidP="000B15E0">
      <w:pPr>
        <w:pStyle w:val="podnadpisy"/>
      </w:pPr>
      <w:bookmarkStart w:id="45" w:name="_Toc98585086"/>
      <w:r w:rsidRPr="000B15E0">
        <w:t>Hybridné web aplikácie</w:t>
      </w:r>
      <w:bookmarkEnd w:id="45"/>
    </w:p>
    <w:p w14:paraId="44420EC4" w14:textId="0DABECE2" w:rsidR="00466A23" w:rsidRPr="005C30E0" w:rsidRDefault="00466A23" w:rsidP="00E91456">
      <w:pPr>
        <w:spacing w:line="360" w:lineRule="auto"/>
        <w:ind w:left="360" w:firstLine="348"/>
        <w:jc w:val="both"/>
      </w:pPr>
      <w:r w:rsidRPr="005C30E0">
        <w:t>Tieto aplikácie sú navrhované a programované pomocou štandardných webových technológií ako JavaScript, CSS</w:t>
      </w:r>
      <w:r w:rsidR="0050298F">
        <w:t xml:space="preserve"> a</w:t>
      </w:r>
      <w:r w:rsidRPr="005C30E0">
        <w:t xml:space="preserve"> HTML. Následne je z nich vytvorený inštalačný balíček. Tento balíček sa po nainštalovaní spúšťa pomocou „Webového kontajnera“</w:t>
      </w:r>
      <w:r w:rsidR="000E008B">
        <w:t xml:space="preserve">, </w:t>
      </w:r>
      <w:r w:rsidRPr="005C30E0">
        <w:t>ktorý ponúka prostredie pre chod aplikácie rovnaký</w:t>
      </w:r>
      <w:r w:rsidR="000E008B">
        <w:t>,</w:t>
      </w:r>
      <w:r w:rsidRPr="005C30E0">
        <w:t xml:space="preserve"> ako vo webovom prehliadači. </w:t>
      </w:r>
      <w:r w:rsidRPr="005C30E0">
        <w:lastRenderedPageBreak/>
        <w:t xml:space="preserve">Pre prístup k natívnym funkciám a knižniciam sa používa natívne API premostené pomocou Apache Cordova. </w:t>
      </w:r>
    </w:p>
    <w:p w14:paraId="353D5317" w14:textId="77777777" w:rsidR="00466A23" w:rsidRPr="005C30E0" w:rsidRDefault="00466A23" w:rsidP="00E91456">
      <w:pPr>
        <w:spacing w:line="360" w:lineRule="auto"/>
        <w:ind w:left="360"/>
        <w:jc w:val="both"/>
      </w:pPr>
    </w:p>
    <w:p w14:paraId="0CA963B0" w14:textId="446A6912" w:rsidR="00466A23" w:rsidRPr="005C30E0" w:rsidRDefault="00466A23" w:rsidP="00E91456">
      <w:pPr>
        <w:spacing w:line="360" w:lineRule="auto"/>
        <w:ind w:left="360"/>
        <w:jc w:val="both"/>
      </w:pPr>
      <w:r w:rsidRPr="005C30E0">
        <w:t>Výhodami sú : Zdieľaný kód medzi mobilnou a webovou aplikáciu, využitie znalosti web vývoja pre tvorenie mobilných aplikácii</w:t>
      </w:r>
    </w:p>
    <w:p w14:paraId="6C66CC26" w14:textId="3862AB7E" w:rsidR="00E64EE5" w:rsidRPr="005C30E0" w:rsidRDefault="00466A23" w:rsidP="00E91456">
      <w:pPr>
        <w:spacing w:line="360" w:lineRule="auto"/>
        <w:ind w:left="360"/>
        <w:jc w:val="both"/>
      </w:pPr>
      <w:r w:rsidRPr="005C30E0">
        <w:t>Nevýhodami sú : Nižší výkon v porovnaní s natívnymi aplikáciami, limitovaná podpora natívnych funkcionalít</w:t>
      </w:r>
    </w:p>
    <w:p w14:paraId="224A49C4" w14:textId="77777777" w:rsidR="00466A23" w:rsidRPr="000B15E0" w:rsidRDefault="00466A23" w:rsidP="000B15E0">
      <w:pPr>
        <w:pStyle w:val="podnadpisy"/>
      </w:pPr>
      <w:bookmarkStart w:id="46" w:name="_Toc98585087"/>
      <w:r w:rsidRPr="000B15E0">
        <w:t>Progresívne Web Aplikácie (PWA)</w:t>
      </w:r>
      <w:bookmarkEnd w:id="46"/>
    </w:p>
    <w:p w14:paraId="16FCB19B" w14:textId="77777777" w:rsidR="00466A23" w:rsidRPr="005C30E0" w:rsidRDefault="00466A23" w:rsidP="00E91456">
      <w:pPr>
        <w:spacing w:line="360" w:lineRule="auto"/>
        <w:ind w:left="360" w:firstLine="348"/>
        <w:jc w:val="both"/>
      </w:pPr>
      <w:r w:rsidRPr="005C30E0">
        <w:t>PWA ponúkajú odlišný a unikátny prístup v porovnaní s tradičnými vývojovými postupmi. Tieto aplikácie neje potrebne inštalovať, čim sa odstraňuje využívania Obchodov s Aplikáciami. PWA sú webové aplikácie ktoré pre chod využívajú funkcionality webového prehliadača.</w:t>
      </w:r>
    </w:p>
    <w:p w14:paraId="77365322" w14:textId="77777777" w:rsidR="00466A23" w:rsidRPr="005C30E0" w:rsidRDefault="00466A23" w:rsidP="00E91456">
      <w:pPr>
        <w:spacing w:line="360" w:lineRule="auto"/>
        <w:ind w:left="360"/>
        <w:jc w:val="both"/>
      </w:pPr>
    </w:p>
    <w:p w14:paraId="7A2038A8" w14:textId="0FC8E401" w:rsidR="00466A23" w:rsidRPr="005C30E0" w:rsidRDefault="00466A23" w:rsidP="00E91456">
      <w:pPr>
        <w:spacing w:line="360" w:lineRule="auto"/>
        <w:ind w:left="360"/>
        <w:jc w:val="both"/>
      </w:pPr>
      <w:r w:rsidRPr="005C30E0">
        <w:t>Výhodami sú : Rovnaká aplikácia ako pre web tak aj mobilné zariadenia, nie je potrebná   inštalácia, sú prístupn</w:t>
      </w:r>
      <w:r w:rsidR="00971862">
        <w:t>é</w:t>
      </w:r>
      <w:r w:rsidRPr="005C30E0">
        <w:t xml:space="preserve"> pomocou URL</w:t>
      </w:r>
    </w:p>
    <w:p w14:paraId="412A883B" w14:textId="5951D94D" w:rsidR="00466A23" w:rsidRPr="005C30E0" w:rsidRDefault="00466A23" w:rsidP="00E91456">
      <w:pPr>
        <w:spacing w:line="360" w:lineRule="auto"/>
        <w:ind w:left="360"/>
        <w:jc w:val="both"/>
      </w:pPr>
      <w:r w:rsidRPr="005C30E0">
        <w:t xml:space="preserve">Nevýhodami sú : Limitované schopnosti využívať natívne funkcie zariadenia. Aplikácie sú závislé na </w:t>
      </w:r>
      <w:r w:rsidR="00C351DE">
        <w:t>prehliadači</w:t>
      </w:r>
      <w:r w:rsidRPr="005C30E0">
        <w:t>.</w:t>
      </w:r>
      <w:r w:rsidRPr="005C30E0">
        <w:tab/>
      </w:r>
    </w:p>
    <w:p w14:paraId="17B91B60" w14:textId="77777777" w:rsidR="00466A23" w:rsidRPr="005C30E0" w:rsidRDefault="00466A23" w:rsidP="00E91456">
      <w:pPr>
        <w:spacing w:line="360" w:lineRule="auto"/>
        <w:jc w:val="both"/>
      </w:pPr>
    </w:p>
    <w:p w14:paraId="335BE07B" w14:textId="77777777" w:rsidR="00466A23" w:rsidRPr="000B15E0" w:rsidRDefault="00466A23" w:rsidP="000B15E0">
      <w:pPr>
        <w:pStyle w:val="podnadpisy"/>
      </w:pPr>
      <w:bookmarkStart w:id="47" w:name="_Toc98585088"/>
      <w:r w:rsidRPr="000B15E0">
        <w:t>Framework Flutter</w:t>
      </w:r>
      <w:bookmarkEnd w:id="47"/>
    </w:p>
    <w:p w14:paraId="66BFA7C5" w14:textId="54FB7204" w:rsidR="00466A23" w:rsidRPr="005C30E0" w:rsidRDefault="00466A23" w:rsidP="00E91456">
      <w:pPr>
        <w:spacing w:line="360" w:lineRule="auto"/>
        <w:ind w:left="360" w:firstLine="348"/>
        <w:jc w:val="both"/>
      </w:pPr>
      <w:r w:rsidRPr="005C30E0">
        <w:t>Flutter je vyvíjaný spoločnosťou Google. Prvá verziu Flutteru, pod názvom Sky, bola vydaná v roku 2005. Prvou stabilnou verziou bola verzia 1.0 ktorá bola predstavená 4. Decembra 2018. Nasledujúcou veľkou stabilnou verziou je Flutter 2.0, predstave</w:t>
      </w:r>
      <w:r w:rsidR="00AB6B88">
        <w:t>ná</w:t>
      </w:r>
      <w:r w:rsidRPr="005C30E0">
        <w:t xml:space="preserve"> 3. Marca 2021</w:t>
      </w:r>
      <w:r w:rsidR="00AB6B88">
        <w:t>,</w:t>
      </w:r>
      <w:r w:rsidRPr="005C30E0">
        <w:t xml:space="preserve"> v ktorej bola po prvý krát pridaná podpora pre web a desktop aplikácie.</w:t>
      </w:r>
    </w:p>
    <w:p w14:paraId="61942FA5" w14:textId="0A7F79E6" w:rsidR="00466A23" w:rsidRPr="005C30E0" w:rsidRDefault="00466A23" w:rsidP="00E91456">
      <w:pPr>
        <w:spacing w:line="360" w:lineRule="auto"/>
        <w:ind w:left="360" w:firstLine="348"/>
        <w:jc w:val="both"/>
      </w:pPr>
      <w:r w:rsidRPr="005C30E0">
        <w:t>Flutter je multiplatformové, open-source, SDK určené na vývoj aplikácií pre mobilné zariadenia(Android, IOS) ako aj pre desktopové(Windows, Linux, Web).  Charakteristikou Flutteru je možnosť znovu použitia kódu na všetky platformy so zachovaním jeho funkčnosti s minimálnou nutnosťou zmien. Aplikácie majú vysoký výkon aj napriek tomu že nie sú písané v natívnom kóde(Android – Java, Kotlin; IOS – Swift, Objektíve-C), no vďaka využívaniu priamej komunikácie s danou platformou sa výkon aplikáci</w:t>
      </w:r>
      <w:r w:rsidR="00351984">
        <w:t>í</w:t>
      </w:r>
      <w:r w:rsidRPr="005C30E0">
        <w:t xml:space="preserve"> takmer vyrovná natívnemu kódu. </w:t>
      </w:r>
    </w:p>
    <w:p w14:paraId="0CF4A92E" w14:textId="77777777" w:rsidR="00466A23" w:rsidRPr="005C30E0" w:rsidRDefault="00466A23" w:rsidP="00E91456">
      <w:pPr>
        <w:spacing w:line="360" w:lineRule="auto"/>
        <w:ind w:left="360" w:firstLine="348"/>
        <w:jc w:val="both"/>
      </w:pPr>
      <w:r w:rsidRPr="005C30E0">
        <w:rPr>
          <w:noProof/>
        </w:rPr>
        <w:lastRenderedPageBreak/>
        <mc:AlternateContent>
          <mc:Choice Requires="wpg">
            <w:drawing>
              <wp:anchor distT="0" distB="0" distL="114300" distR="114300" simplePos="0" relativeHeight="251659264" behindDoc="0" locked="0" layoutInCell="1" allowOverlap="1" wp14:anchorId="1B7DC558" wp14:editId="43087378">
                <wp:simplePos x="0" y="0"/>
                <wp:positionH relativeFrom="margin">
                  <wp:align>center</wp:align>
                </wp:positionH>
                <wp:positionV relativeFrom="paragraph">
                  <wp:posOffset>1119505</wp:posOffset>
                </wp:positionV>
                <wp:extent cx="3750945" cy="3457575"/>
                <wp:effectExtent l="0" t="0" r="1905" b="9525"/>
                <wp:wrapTopAndBottom/>
                <wp:docPr id="5" name="Skupina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0945" cy="3457575"/>
                          <a:chOff x="9786" y="0"/>
                          <a:chExt cx="3400478" cy="3068320"/>
                        </a:xfrm>
                      </wpg:grpSpPr>
                      <pic:pic xmlns:pic="http://schemas.openxmlformats.org/drawingml/2006/picture">
                        <pic:nvPicPr>
                          <pic:cNvPr id="8" name="Obrázok 1"/>
                          <pic:cNvPicPr>
                            <a:picLocks noChangeAspect="1"/>
                          </pic:cNvPicPr>
                        </pic:nvPicPr>
                        <pic:blipFill>
                          <a:blip r:embed="rId22" cstate="print"/>
                          <a:srcRect/>
                          <a:stretch>
                            <a:fillRect/>
                          </a:stretch>
                        </pic:blipFill>
                        <pic:spPr bwMode="auto">
                          <a:xfrm>
                            <a:off x="9786" y="0"/>
                            <a:ext cx="3400425" cy="2788920"/>
                          </a:xfrm>
                          <a:prstGeom prst="rect">
                            <a:avLst/>
                          </a:prstGeom>
                          <a:noFill/>
                          <a:ln>
                            <a:noFill/>
                          </a:ln>
                        </pic:spPr>
                      </pic:pic>
                      <wps:wsp>
                        <wps:cNvPr id="9" name="Textové pole 2"/>
                        <wps:cNvSpPr txBox="1"/>
                        <wps:spPr>
                          <a:xfrm>
                            <a:off x="9839" y="2809875"/>
                            <a:ext cx="3400425" cy="258445"/>
                          </a:xfrm>
                          <a:prstGeom prst="rect">
                            <a:avLst/>
                          </a:prstGeom>
                          <a:solidFill>
                            <a:prstClr val="white"/>
                          </a:solidFill>
                          <a:ln>
                            <a:noFill/>
                          </a:ln>
                        </wps:spPr>
                        <wps:txbx>
                          <w:txbxContent>
                            <w:p w14:paraId="6E22FB9E" w14:textId="2D713F04" w:rsidR="00E64EE5" w:rsidRPr="009B3BF2" w:rsidRDefault="00E64EE5" w:rsidP="00466A23">
                              <w:pPr>
                                <w:pStyle w:val="Popis"/>
                                <w:ind w:left="11"/>
                                <w:jc w:val="center"/>
                                <w:rPr>
                                  <w:noProof/>
                                  <w:color w:val="000000"/>
                                  <w:sz w:val="24"/>
                                </w:rPr>
                              </w:pPr>
                              <w:bookmarkStart w:id="48" w:name="_Toc97617575"/>
                              <w:r>
                                <w:t xml:space="preserve">O </w:t>
                              </w:r>
                              <w:fldSimple w:instr=" SEQ O \* ARABIC ">
                                <w:r>
                                  <w:rPr>
                                    <w:noProof/>
                                  </w:rPr>
                                  <w:t>3</w:t>
                                </w:r>
                              </w:fldSimple>
                              <w:r>
                                <w:t xml:space="preserve"> - </w:t>
                              </w:r>
                              <w:r w:rsidRPr="00EB7098">
                                <w:t>Flutter Architektúra</w:t>
                              </w:r>
                              <w:bookmarkEnd w:id="48"/>
                              <w:r w:rsidR="00F2052F">
                                <w:rPr>
                                  <w:noProof/>
                                </w:rPr>
                                <w:t xml:space="preserve">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7DC558" id="Skupina 4" o:spid="_x0000_s1039" style="position:absolute;left:0;text-align:left;margin-left:0;margin-top:88.15pt;width:295.35pt;height:272.25pt;z-index:251659264;mso-position-horizontal:center;mso-position-horizontal-relative:margin;mso-width-relative:margin;mso-height-relative:margin" coordorigin="97" coordsize="3400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">
                <v:shape id="Obrázok 1" o:spid="_x0000_s1040" type="#_x0000_t75" style="position:absolute;left:97;width:34005;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">
                  <v:imagedata r:id="rId23" o:title=""/>
                </v:shape>
                <v:shape id="Textové pole 2" o:spid="_x0000_s1041" type="#_x0000_t202" style="position:absolute;left:98;top:28098;width:3400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E22FB9E" w14:textId="2D713F04" w:rsidR="00E64EE5" w:rsidRPr="009B3BF2" w:rsidRDefault="00E64EE5" w:rsidP="00466A23">
                        <w:pPr>
                          <w:pStyle w:val="Popis"/>
                          <w:ind w:left="11"/>
                          <w:jc w:val="center"/>
                          <w:rPr>
                            <w:noProof/>
                            <w:color w:val="000000"/>
                            <w:sz w:val="24"/>
                          </w:rPr>
                        </w:pPr>
                        <w:bookmarkStart w:id="49" w:name="_Toc97617575"/>
                        <w:r>
                          <w:t xml:space="preserve">O </w:t>
                        </w:r>
                        <w:fldSimple w:instr=" SEQ O \* ARABIC ">
                          <w:r>
                            <w:rPr>
                              <w:noProof/>
                            </w:rPr>
                            <w:t>3</w:t>
                          </w:r>
                        </w:fldSimple>
                        <w:r>
                          <w:t xml:space="preserve"> - </w:t>
                        </w:r>
                        <w:r w:rsidRPr="00EB7098">
                          <w:t>Flutter Architektúra</w:t>
                        </w:r>
                        <w:bookmarkEnd w:id="49"/>
                        <w:r w:rsidR="00F2052F">
                          <w:rPr>
                            <w:noProof/>
                          </w:rPr>
                          <w:t xml:space="preserve"> [9]</w:t>
                        </w:r>
                      </w:p>
                    </w:txbxContent>
                  </v:textbox>
                </v:shape>
                <w10:wrap type="topAndBottom" anchorx="margin"/>
              </v:group>
            </w:pict>
          </mc:Fallback>
        </mc:AlternateContent>
      </w:r>
      <w:r w:rsidRPr="005C30E0">
        <w:t>Pre vývoj sa používa jazyk Dart. Následne jadro aplikácie Flutter Engine, ktorý je písaný v jazyku C++,  zabezpečí kompiláciu, vykresľovanie a prepojenie s grafickým enginom SKIA, zabezpečuje sieťovú komunikáciu a ďalšie súčasti frameworku potrebné pre beh aplikácie.</w:t>
      </w:r>
    </w:p>
    <w:p w14:paraId="210B1431" w14:textId="77777777" w:rsidR="00466A23" w:rsidRPr="005C30E0" w:rsidRDefault="00466A23" w:rsidP="00E91456">
      <w:pPr>
        <w:spacing w:line="360" w:lineRule="auto"/>
        <w:ind w:left="360"/>
        <w:jc w:val="both"/>
      </w:pPr>
      <w:r w:rsidRPr="005C30E0">
        <w:t xml:space="preserve">Flutter sa dá rozdeliť na rôzne vrstvy, od najnižšej to sú: </w:t>
      </w:r>
    </w:p>
    <w:p w14:paraId="41126468" w14:textId="77777777" w:rsidR="00466A23" w:rsidRPr="005C30E0" w:rsidRDefault="00466A23" w:rsidP="00E91456">
      <w:pPr>
        <w:spacing w:line="360" w:lineRule="auto"/>
        <w:ind w:left="360"/>
        <w:jc w:val="both"/>
      </w:pPr>
      <w:r w:rsidRPr="005C30E0">
        <w:t>Základné triedy, stavebné prvky služieb ako napríklad animácie, knižnica kreslenia, gestá</w:t>
      </w:r>
    </w:p>
    <w:p w14:paraId="79A2C3FE" w14:textId="77777777" w:rsidR="00466A23" w:rsidRPr="005C30E0" w:rsidRDefault="00466A23" w:rsidP="00E91456">
      <w:pPr>
        <w:spacing w:line="360" w:lineRule="auto"/>
        <w:ind w:left="360"/>
        <w:jc w:val="both"/>
        <w:rPr>
          <w:b/>
          <w:bCs/>
        </w:rPr>
      </w:pPr>
      <w:r w:rsidRPr="005C30E0">
        <w:rPr>
          <w:b/>
          <w:bCs/>
        </w:rPr>
        <w:t xml:space="preserve">Vrstva vykresľovania </w:t>
      </w:r>
      <w:r w:rsidRPr="005C30E0">
        <w:t>poskytuje prvky pre riešenia rozloženia. Vytvára strom vykresľovateľných objektov. S týmito objektami sa dá manipulovať, a menia sa pre odzrkadlenie  zmien</w:t>
      </w:r>
    </w:p>
    <w:p w14:paraId="7445DBC9" w14:textId="77777777" w:rsidR="00466A23" w:rsidRPr="005C30E0" w:rsidRDefault="00466A23" w:rsidP="00E91456">
      <w:pPr>
        <w:spacing w:line="360" w:lineRule="auto"/>
        <w:ind w:left="360"/>
        <w:jc w:val="both"/>
        <w:rPr>
          <w:b/>
          <w:bCs/>
        </w:rPr>
      </w:pPr>
      <w:r w:rsidRPr="005C30E0">
        <w:rPr>
          <w:b/>
          <w:bCs/>
        </w:rPr>
        <w:t xml:space="preserve">Vrstva Widgetov </w:t>
      </w:r>
      <w:r w:rsidRPr="005C30E0">
        <w:t>je vrstva kompozície. Každý vykresľovateľný objekt z vrstvy vykresľovania má pridelenú triedu v strome Widgetov</w:t>
      </w:r>
    </w:p>
    <w:p w14:paraId="370D993E" w14:textId="4DACB070" w:rsidR="00F56E6C" w:rsidRDefault="00466A23" w:rsidP="00E91456">
      <w:pPr>
        <w:spacing w:line="360" w:lineRule="auto"/>
        <w:ind w:left="360"/>
        <w:jc w:val="both"/>
      </w:pPr>
      <w:r w:rsidRPr="005C30E0">
        <w:rPr>
          <w:b/>
          <w:bCs/>
        </w:rPr>
        <w:t xml:space="preserve">Knižnice </w:t>
      </w:r>
      <w:r w:rsidR="00D6446D">
        <w:rPr>
          <w:b/>
          <w:bCs/>
        </w:rPr>
        <w:t>Material</w:t>
      </w:r>
      <w:r w:rsidRPr="005C30E0">
        <w:rPr>
          <w:b/>
          <w:bCs/>
        </w:rPr>
        <w:t xml:space="preserve"> a Cupertino </w:t>
      </w:r>
      <w:r w:rsidRPr="005C30E0">
        <w:t xml:space="preserve">ponúkajú sety ovládania ktoré využijú kompozíciu widget vrstvy pre aplikovanie Material(Android) alebo Cupertino(IOS) </w:t>
      </w:r>
      <w:r w:rsidR="00D6446D">
        <w:t>dizajnu</w:t>
      </w:r>
      <w:r w:rsidRPr="005C30E0">
        <w:t xml:space="preserve">. </w:t>
      </w:r>
    </w:p>
    <w:p w14:paraId="4EB6467A" w14:textId="1BAA83D4" w:rsidR="00095043" w:rsidRPr="00F56E6C" w:rsidRDefault="00F56E6C" w:rsidP="00E91456">
      <w:pPr>
        <w:jc w:val="both"/>
        <w:rPr>
          <w:rFonts w:eastAsia="Times New Roman"/>
          <w:color w:val="000000"/>
          <w:szCs w:val="22"/>
        </w:rPr>
      </w:pPr>
      <w:r>
        <w:br w:type="page"/>
      </w:r>
    </w:p>
    <w:p w14:paraId="28D891A4" w14:textId="14C604F2" w:rsidR="008A412E" w:rsidRPr="00D612B9" w:rsidRDefault="007C1F05" w:rsidP="00E91456">
      <w:pPr>
        <w:pStyle w:val="Nadpis1"/>
        <w:jc w:val="both"/>
      </w:pPr>
      <w:bookmarkStart w:id="50" w:name="_Toc98585089"/>
      <w:r w:rsidRPr="00D612B9">
        <w:lastRenderedPageBreak/>
        <w:t>Ciele práce</w:t>
      </w:r>
      <w:bookmarkEnd w:id="50"/>
    </w:p>
    <w:p w14:paraId="4354A259" w14:textId="70AA9259" w:rsidR="00CE4C58" w:rsidRDefault="00CE4C58" w:rsidP="00E91456">
      <w:pPr>
        <w:spacing w:line="360" w:lineRule="auto"/>
        <w:ind w:firstLine="360"/>
        <w:jc w:val="both"/>
      </w:pPr>
      <w:r>
        <w:t>Hlavným cieľom nášho projektu bolo vytvoriť praktickú</w:t>
      </w:r>
      <w:r w:rsidR="00041D36">
        <w:t xml:space="preserve"> a </w:t>
      </w:r>
      <w:r>
        <w:t xml:space="preserve">funkčnú aplikáciu s intuitívnym ovládaním a prehľadným </w:t>
      </w:r>
      <w:r w:rsidR="00041D36">
        <w:t>dizajnom</w:t>
      </w:r>
      <w:r>
        <w:t>. Cieľom na</w:t>
      </w:r>
      <w:r w:rsidR="00041D36">
        <w:t>š</w:t>
      </w:r>
      <w:r>
        <w:t>ej aplikácie je zoskupiť dennodenne študentami využívan</w:t>
      </w:r>
      <w:r w:rsidR="00041D36">
        <w:t>é</w:t>
      </w:r>
      <w:r>
        <w:t xml:space="preserve"> dáta do jedného celku a prezentovať ich používateľovi v prehľadnom formáte.</w:t>
      </w:r>
    </w:p>
    <w:p w14:paraId="55C7D419" w14:textId="77777777" w:rsidR="00D612B9" w:rsidRDefault="00D612B9" w:rsidP="00E91456">
      <w:pPr>
        <w:spacing w:line="360" w:lineRule="auto"/>
        <w:ind w:firstLine="360"/>
        <w:jc w:val="both"/>
      </w:pPr>
    </w:p>
    <w:p w14:paraId="3B77CF86" w14:textId="6E20A22A" w:rsidR="00D612B9" w:rsidRDefault="00B75BB9" w:rsidP="00E91456">
      <w:pPr>
        <w:spacing w:line="360" w:lineRule="auto"/>
        <w:jc w:val="both"/>
      </w:pPr>
      <w:r>
        <w:t xml:space="preserve">Ciele vývoja našej aplikácie sa dajú rozdeliť do týchto bodov : </w:t>
      </w:r>
    </w:p>
    <w:p w14:paraId="7ED42459" w14:textId="537E578D" w:rsidR="008A412E" w:rsidRPr="000B15E0" w:rsidRDefault="00D612B9" w:rsidP="000B15E0">
      <w:pPr>
        <w:pStyle w:val="podnadpisy"/>
      </w:pPr>
      <w:bookmarkStart w:id="51" w:name="_Toc98585090"/>
      <w:r w:rsidRPr="000B15E0">
        <w:t xml:space="preserve">Prehľadný </w:t>
      </w:r>
      <w:r w:rsidR="000376B6" w:rsidRPr="000B15E0">
        <w:t>dizajn</w:t>
      </w:r>
      <w:r w:rsidRPr="000B15E0">
        <w:t xml:space="preserve"> a intuitívne ovládanie</w:t>
      </w:r>
      <w:bookmarkEnd w:id="51"/>
    </w:p>
    <w:p w14:paraId="2B952312" w14:textId="79E638A2" w:rsidR="00D612B9" w:rsidRDefault="00E37D52" w:rsidP="00E91456">
      <w:pPr>
        <w:spacing w:line="360" w:lineRule="auto"/>
        <w:ind w:left="360" w:firstLine="348"/>
        <w:jc w:val="both"/>
      </w:pPr>
      <w:r>
        <w:t>Dizajn</w:t>
      </w:r>
      <w:r w:rsidR="00D612B9">
        <w:t xml:space="preserve"> </w:t>
      </w:r>
      <w:r w:rsidR="00123AC4">
        <w:t>našej</w:t>
      </w:r>
      <w:r w:rsidR="00D612B9">
        <w:t xml:space="preserve"> aplikácie je zameraný na príjemný no jednoduchý </w:t>
      </w:r>
      <w:r w:rsidR="001F04D4">
        <w:t>dizajn</w:t>
      </w:r>
      <w:r w:rsidR="00D612B9">
        <w:t xml:space="preserve"> a ovládanie ktoré </w:t>
      </w:r>
      <w:r w:rsidR="00123AC4">
        <w:t>je vhodné pre každého používateľa.</w:t>
      </w:r>
    </w:p>
    <w:p w14:paraId="58670782" w14:textId="1426D19B" w:rsidR="00123AC4" w:rsidRPr="000B15E0" w:rsidRDefault="00123AC4" w:rsidP="000B15E0">
      <w:pPr>
        <w:pStyle w:val="podnadpisy"/>
      </w:pPr>
      <w:bookmarkStart w:id="52" w:name="_Toc98585091"/>
      <w:r w:rsidRPr="000B15E0">
        <w:t>Prihlasovanie a registrácia</w:t>
      </w:r>
      <w:bookmarkEnd w:id="52"/>
    </w:p>
    <w:p w14:paraId="0AAF1809" w14:textId="2EE55EF5" w:rsidR="00123AC4" w:rsidRDefault="00061025" w:rsidP="00E91456">
      <w:pPr>
        <w:spacing w:line="360" w:lineRule="auto"/>
        <w:ind w:left="360" w:firstLine="426"/>
        <w:jc w:val="both"/>
      </w:pPr>
      <w:r>
        <w:t>Ďalším cieľom nasej aplikácie bolo umožniť používateľom aby svoje údaje nemuseli zadávať na každom zariadení v ktorom chcú našu aplikáciu používať. Chceli sme tak vytvoriť spôsob prihlasovania a registrácie ktorý tento problém vyrieši</w:t>
      </w:r>
      <w:r w:rsidR="00E37D52">
        <w:t>.</w:t>
      </w:r>
    </w:p>
    <w:p w14:paraId="2BA0A76A" w14:textId="0DB1E52F" w:rsidR="000D110F" w:rsidRPr="000B15E0" w:rsidRDefault="000D110F" w:rsidP="000B15E0">
      <w:pPr>
        <w:pStyle w:val="podnadpisy"/>
      </w:pPr>
      <w:bookmarkStart w:id="53" w:name="_Toc98585092"/>
      <w:r w:rsidRPr="000B15E0">
        <w:t xml:space="preserve">Bezpečné a rýchle ukladanie </w:t>
      </w:r>
      <w:r w:rsidR="00795B60" w:rsidRPr="000B15E0">
        <w:t>používateľských</w:t>
      </w:r>
      <w:r w:rsidRPr="000B15E0">
        <w:t xml:space="preserve"> </w:t>
      </w:r>
      <w:r w:rsidR="00795B60" w:rsidRPr="000B15E0">
        <w:t>dát</w:t>
      </w:r>
      <w:r w:rsidRPr="000B15E0">
        <w:t xml:space="preserve"> do </w:t>
      </w:r>
      <w:r w:rsidR="00795B60" w:rsidRPr="000B15E0">
        <w:t>databázy</w:t>
      </w:r>
      <w:bookmarkEnd w:id="53"/>
    </w:p>
    <w:p w14:paraId="7CB1F863" w14:textId="2E804F25" w:rsidR="00795B60" w:rsidRDefault="00795B60" w:rsidP="00E91456">
      <w:pPr>
        <w:spacing w:line="360" w:lineRule="auto"/>
        <w:ind w:left="360" w:firstLine="565"/>
        <w:jc w:val="both"/>
      </w:pPr>
      <w:r>
        <w:t>Okrem cieľov aplikácie existujú aj ciele ktoré sme si stanovili mimo nej. Jedným z nich bola aj bezpečnosť uložených používateľských dát v databáze, ich enkryptovanie a oddelenie od ďalších používateľov. Databáza by mala byť taktiež rýchla a vždy dostupná.</w:t>
      </w:r>
    </w:p>
    <w:p w14:paraId="5734C918" w14:textId="77777777" w:rsidR="00795B60" w:rsidRPr="000B15E0" w:rsidRDefault="00795B60" w:rsidP="000B15E0">
      <w:pPr>
        <w:pStyle w:val="podnadpisy"/>
      </w:pPr>
      <w:bookmarkStart w:id="54" w:name="_Toc98585093"/>
      <w:r w:rsidRPr="000B15E0">
        <w:t>Mapy a navigácia</w:t>
      </w:r>
      <w:bookmarkEnd w:id="54"/>
    </w:p>
    <w:p w14:paraId="1F13734A" w14:textId="33CC29F1" w:rsidR="00795B60" w:rsidRDefault="00795B60" w:rsidP="00E91456">
      <w:pPr>
        <w:spacing w:line="360" w:lineRule="auto"/>
        <w:ind w:left="360" w:firstLine="348"/>
        <w:jc w:val="both"/>
      </w:pPr>
      <w:r>
        <w:t>Hlavným cieľom na</w:t>
      </w:r>
      <w:r w:rsidR="005F049E">
        <w:t>š</w:t>
      </w:r>
      <w:r>
        <w:t>ej aplikácie bolo umožnenie používateľom zobraziť si mapu školy, navigovať sa medzi učebňami a vyhľadať učebne na mape, a to taktiež s prepojením na reálne dáta z EduPage.</w:t>
      </w:r>
    </w:p>
    <w:p w14:paraId="10FFF6FD" w14:textId="7DEB26B0" w:rsidR="00795B60" w:rsidRPr="000B15E0" w:rsidRDefault="00C17702" w:rsidP="000B15E0">
      <w:pPr>
        <w:pStyle w:val="podnadpisy"/>
      </w:pPr>
      <w:bookmarkStart w:id="55" w:name="_Toc98585094"/>
      <w:r w:rsidRPr="000B15E0">
        <w:t>Prepojenie s EduPage a</w:t>
      </w:r>
      <w:r w:rsidR="00795B60" w:rsidRPr="000B15E0">
        <w:t> jedálňou</w:t>
      </w:r>
      <w:bookmarkEnd w:id="55"/>
    </w:p>
    <w:p w14:paraId="59F29EA6" w14:textId="6E32BB95" w:rsidR="00F70294" w:rsidRDefault="00F70294" w:rsidP="00E91456">
      <w:pPr>
        <w:spacing w:line="360" w:lineRule="auto"/>
        <w:ind w:left="360" w:firstLine="360"/>
        <w:jc w:val="both"/>
      </w:pPr>
      <w:r>
        <w:t>Nadväzujúc</w:t>
      </w:r>
      <w:r w:rsidR="00795B60">
        <w:t xml:space="preserve"> na </w:t>
      </w:r>
      <w:r>
        <w:t>predošlí</w:t>
      </w:r>
      <w:r w:rsidR="00795B60">
        <w:t xml:space="preserve"> ciel, prepojenie s </w:t>
      </w:r>
      <w:r>
        <w:t>reálnymi</w:t>
      </w:r>
      <w:r w:rsidR="00795B60">
        <w:t xml:space="preserve"> </w:t>
      </w:r>
      <w:r>
        <w:t>dátami</w:t>
      </w:r>
      <w:r w:rsidR="00795B60">
        <w:t xml:space="preserve"> </w:t>
      </w:r>
      <w:r>
        <w:t>z EduPage</w:t>
      </w:r>
      <w:r w:rsidR="00795B60">
        <w:t xml:space="preserve"> </w:t>
      </w:r>
      <w:r>
        <w:t xml:space="preserve">bolo jednou </w:t>
      </w:r>
      <w:r w:rsidR="00795B60">
        <w:t>z </w:t>
      </w:r>
      <w:r>
        <w:t>hlavných</w:t>
      </w:r>
      <w:r w:rsidR="00795B60">
        <w:t xml:space="preserve"> </w:t>
      </w:r>
      <w:r w:rsidR="005F049E">
        <w:t xml:space="preserve">žiadaných </w:t>
      </w:r>
      <w:r>
        <w:t>funkcionalít</w:t>
      </w:r>
      <w:r w:rsidR="00795B60">
        <w:t xml:space="preserve"> na</w:t>
      </w:r>
      <w:r>
        <w:t>š</w:t>
      </w:r>
      <w:r w:rsidR="00795B60">
        <w:t xml:space="preserve">ej </w:t>
      </w:r>
      <w:r>
        <w:t>aplikácie</w:t>
      </w:r>
      <w:r w:rsidR="00795B60">
        <w:t>. Spolu s </w:t>
      </w:r>
      <w:r>
        <w:t>prepojením</w:t>
      </w:r>
      <w:r w:rsidR="00795B60">
        <w:t xml:space="preserve"> s </w:t>
      </w:r>
      <w:r>
        <w:t>EduPage</w:t>
      </w:r>
      <w:r w:rsidR="00795B60">
        <w:t xml:space="preserve"> </w:t>
      </w:r>
      <w:r>
        <w:t>by mala naša aplikácia taktiež obsahovať prepojenie s menu školskej jedálne.</w:t>
      </w:r>
    </w:p>
    <w:p w14:paraId="2FDA3A44" w14:textId="033488C1" w:rsidR="00A16A71" w:rsidRDefault="00F70294" w:rsidP="00E91456">
      <w:pPr>
        <w:jc w:val="both"/>
        <w:rPr>
          <w:b/>
        </w:rPr>
      </w:pPr>
      <w:r>
        <w:br w:type="page"/>
      </w:r>
    </w:p>
    <w:p w14:paraId="61FA1499" w14:textId="77777777" w:rsidR="00097BB2" w:rsidRPr="00E43050" w:rsidRDefault="004842E5" w:rsidP="00E91456">
      <w:pPr>
        <w:pStyle w:val="Nadpis1"/>
        <w:jc w:val="both"/>
      </w:pPr>
      <w:bookmarkStart w:id="56" w:name="_Toc98585095"/>
      <w:r>
        <w:lastRenderedPageBreak/>
        <w:t>M</w:t>
      </w:r>
      <w:r w:rsidR="00097BB2" w:rsidRPr="00E43050">
        <w:t>ateriál a metodika</w:t>
      </w:r>
      <w:bookmarkEnd w:id="56"/>
    </w:p>
    <w:p w14:paraId="51F51FE0" w14:textId="77777777" w:rsidR="00097BB2" w:rsidRPr="001B3A8C" w:rsidRDefault="00097BB2" w:rsidP="00E91456">
      <w:pPr>
        <w:spacing w:line="360" w:lineRule="auto"/>
        <w:ind w:left="360"/>
        <w:jc w:val="both"/>
        <w:rPr>
          <w:b/>
        </w:rPr>
      </w:pPr>
    </w:p>
    <w:p w14:paraId="204039A5" w14:textId="77777777" w:rsidR="00EE4122" w:rsidRPr="005C30E0" w:rsidRDefault="00EE4122" w:rsidP="00E91456">
      <w:pPr>
        <w:jc w:val="both"/>
      </w:pPr>
      <w:r w:rsidRPr="005C30E0">
        <w:t xml:space="preserve">Návrh a vývoj našej aplikácie bol uskutočnený pomocou nasledujúcich programov a  zdrojov : </w:t>
      </w:r>
    </w:p>
    <w:p w14:paraId="5AF024BD" w14:textId="73CB1A00" w:rsidR="00EE4122" w:rsidRPr="005C30E0" w:rsidRDefault="00EE4122" w:rsidP="00E91456">
      <w:pPr>
        <w:pStyle w:val="Odsekzoznamu"/>
        <w:numPr>
          <w:ilvl w:val="0"/>
          <w:numId w:val="6"/>
        </w:numPr>
      </w:pPr>
      <w:r w:rsidRPr="005C30E0">
        <w:t>Framework Flutter na vývoj aplikáci</w:t>
      </w:r>
      <w:r w:rsidR="00740F17">
        <w:t>e</w:t>
      </w:r>
      <w:r w:rsidRPr="005C30E0">
        <w:t xml:space="preserve"> (V našom prípade mobilných)</w:t>
      </w:r>
    </w:p>
    <w:p w14:paraId="49BE5089" w14:textId="77777777" w:rsidR="00EE4122" w:rsidRPr="005C30E0" w:rsidRDefault="00EE4122" w:rsidP="00E91456">
      <w:pPr>
        <w:pStyle w:val="Odsekzoznamu"/>
        <w:numPr>
          <w:ilvl w:val="0"/>
          <w:numId w:val="6"/>
        </w:numPr>
      </w:pPr>
      <w:r w:rsidRPr="005C30E0">
        <w:t xml:space="preserve">Emulátor zariadenia Android pre potreby testovania </w:t>
      </w:r>
    </w:p>
    <w:p w14:paraId="25246480" w14:textId="77777777" w:rsidR="00EE4122" w:rsidRPr="005C30E0" w:rsidRDefault="00EE4122" w:rsidP="00E91456">
      <w:pPr>
        <w:pStyle w:val="Odsekzoznamu"/>
        <w:numPr>
          <w:ilvl w:val="0"/>
          <w:numId w:val="6"/>
        </w:numPr>
      </w:pPr>
      <w:r w:rsidRPr="005C30E0">
        <w:t>Editor VSCode pre úpravu zdrojového kódu</w:t>
      </w:r>
    </w:p>
    <w:p w14:paraId="003035FB" w14:textId="77777777" w:rsidR="00EE4122" w:rsidRPr="005C30E0" w:rsidRDefault="00EE4122" w:rsidP="00E91456">
      <w:pPr>
        <w:pStyle w:val="Odsekzoznamu"/>
        <w:numPr>
          <w:ilvl w:val="0"/>
          <w:numId w:val="6"/>
        </w:numPr>
      </w:pPr>
      <w:r w:rsidRPr="005C30E0">
        <w:t>Verziovanie a zálohovanie zdrojového kódu pomocou služieb Git a Git Hub</w:t>
      </w:r>
    </w:p>
    <w:p w14:paraId="5493897E" w14:textId="7023AA6E" w:rsidR="00EE4122" w:rsidRPr="005C30E0" w:rsidRDefault="00EE4122" w:rsidP="00E91456">
      <w:pPr>
        <w:pStyle w:val="Odsekzoznamu"/>
        <w:numPr>
          <w:ilvl w:val="0"/>
          <w:numId w:val="6"/>
        </w:numPr>
      </w:pPr>
      <w:r w:rsidRPr="005C30E0">
        <w:t>Návrh a </w:t>
      </w:r>
      <w:r w:rsidR="00795910">
        <w:t>dizajn</w:t>
      </w:r>
      <w:r w:rsidRPr="005C30E0">
        <w:t xml:space="preserve"> aplikácie v softwari Figma</w:t>
      </w:r>
    </w:p>
    <w:p w14:paraId="3B0E802A" w14:textId="77777777" w:rsidR="00EE4122" w:rsidRPr="005C30E0" w:rsidRDefault="00EE4122" w:rsidP="00E91456">
      <w:pPr>
        <w:pStyle w:val="Odsekzoznamu"/>
        <w:numPr>
          <w:ilvl w:val="0"/>
          <w:numId w:val="6"/>
        </w:numPr>
      </w:pPr>
      <w:r w:rsidRPr="005C30E0">
        <w:t>Návrh plánov školy a navigačných bodov v softwari Figma</w:t>
      </w:r>
    </w:p>
    <w:p w14:paraId="3657A7DF" w14:textId="5EFF471A" w:rsidR="00EE4122" w:rsidRPr="000B15E0" w:rsidRDefault="00EE4122" w:rsidP="000B15E0">
      <w:pPr>
        <w:pStyle w:val="podnadpisy"/>
      </w:pPr>
      <w:bookmarkStart w:id="57" w:name="_Toc98585096"/>
      <w:r w:rsidRPr="000B15E0">
        <w:t>Návrh a </w:t>
      </w:r>
      <w:r w:rsidR="00795910" w:rsidRPr="000B15E0">
        <w:t>dizajn</w:t>
      </w:r>
      <w:r w:rsidRPr="000B15E0">
        <w:t xml:space="preserve"> aplikácie</w:t>
      </w:r>
      <w:bookmarkEnd w:id="57"/>
    </w:p>
    <w:p w14:paraId="5BCFDCF8" w14:textId="1EC4CEA8" w:rsidR="00EE4122" w:rsidRPr="005C30E0" w:rsidRDefault="00EE4122" w:rsidP="00E91456">
      <w:pPr>
        <w:spacing w:line="360" w:lineRule="auto"/>
        <w:ind w:left="360" w:firstLine="348"/>
        <w:jc w:val="both"/>
      </w:pPr>
      <w:r w:rsidRPr="005C30E0">
        <w:t>Na účely vytvorenia funkčného mod</w:t>
      </w:r>
      <w:r w:rsidR="00740F17">
        <w:t>e</w:t>
      </w:r>
      <w:r w:rsidRPr="005C30E0">
        <w:t>lu aplikácie a jej následné designovanie sme využili bezplatný software Figma. Figma je nami overený a v minulosti už využívaný program s ktorým sa pracuje ľahko. Ďalšia výhoda ktorá viedla k jej využívaniu je cloudové ukladanie projektov a teda jednoduché využívanie na viacerých zariadeniach.</w:t>
      </w:r>
    </w:p>
    <w:p w14:paraId="505CF075" w14:textId="77777777" w:rsidR="00EE4122" w:rsidRPr="005C30E0" w:rsidRDefault="00EE4122" w:rsidP="00E91456">
      <w:pPr>
        <w:ind w:firstLine="272"/>
        <w:jc w:val="both"/>
      </w:pPr>
      <w:r w:rsidRPr="005C30E0">
        <w:rPr>
          <w:noProof/>
        </w:rPr>
        <mc:AlternateContent>
          <mc:Choice Requires="wpg">
            <w:drawing>
              <wp:anchor distT="0" distB="0" distL="114300" distR="114300" simplePos="0" relativeHeight="251663360" behindDoc="0" locked="0" layoutInCell="1" allowOverlap="1" wp14:anchorId="695F8801" wp14:editId="10F18D85">
                <wp:simplePos x="0" y="0"/>
                <wp:positionH relativeFrom="margin">
                  <wp:align>center</wp:align>
                </wp:positionH>
                <wp:positionV relativeFrom="paragraph">
                  <wp:posOffset>188595</wp:posOffset>
                </wp:positionV>
                <wp:extent cx="5210175" cy="4154170"/>
                <wp:effectExtent l="0" t="0" r="9525" b="0"/>
                <wp:wrapSquare wrapText="bothSides"/>
                <wp:docPr id="20" name="Skupina 20"/>
                <wp:cNvGraphicFramePr/>
                <a:graphic xmlns:a="http://schemas.openxmlformats.org/drawingml/2006/main">
                  <a:graphicData uri="http://schemas.microsoft.com/office/word/2010/wordprocessingGroup">
                    <wpg:wgp>
                      <wpg:cNvGrpSpPr/>
                      <wpg:grpSpPr>
                        <a:xfrm>
                          <a:off x="0" y="0"/>
                          <a:ext cx="5210175" cy="4154170"/>
                          <a:chOff x="0" y="0"/>
                          <a:chExt cx="5210175" cy="4154170"/>
                        </a:xfrm>
                      </wpg:grpSpPr>
                      <pic:pic xmlns:pic="http://schemas.openxmlformats.org/drawingml/2006/picture">
                        <pic:nvPicPr>
                          <pic:cNvPr id="15" name="Grafický objekt 15"/>
                          <pic:cNvPicPr>
                            <a:picLocks noChangeAspect="1"/>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210175" cy="3841750"/>
                          </a:xfrm>
                          <a:prstGeom prst="rect">
                            <a:avLst/>
                          </a:prstGeom>
                        </pic:spPr>
                      </pic:pic>
                      <wps:wsp>
                        <wps:cNvPr id="16" name="Textové pole 16"/>
                        <wps:cNvSpPr txBox="1"/>
                        <wps:spPr>
                          <a:xfrm>
                            <a:off x="0" y="3895725"/>
                            <a:ext cx="5210175" cy="258445"/>
                          </a:xfrm>
                          <a:prstGeom prst="rect">
                            <a:avLst/>
                          </a:prstGeom>
                          <a:solidFill>
                            <a:prstClr val="white"/>
                          </a:solidFill>
                          <a:ln>
                            <a:noFill/>
                          </a:ln>
                        </wps:spPr>
                        <wps:txbx>
                          <w:txbxContent>
                            <w:p w14:paraId="16C2A4E9" w14:textId="459024F1" w:rsidR="00E64EE5" w:rsidRPr="004241AF" w:rsidRDefault="00E64EE5" w:rsidP="00EE4122">
                              <w:pPr>
                                <w:pStyle w:val="Popis"/>
                                <w:ind w:left="11"/>
                                <w:jc w:val="center"/>
                                <w:rPr>
                                  <w:noProof/>
                                  <w:color w:val="000000"/>
                                  <w:sz w:val="24"/>
                                </w:rPr>
                              </w:pPr>
                              <w:bookmarkStart w:id="58" w:name="_Toc97617576"/>
                              <w:r>
                                <w:t xml:space="preserve">O </w:t>
                              </w:r>
                              <w:fldSimple w:instr=" SEQ O \* ARABIC ">
                                <w:r>
                                  <w:rPr>
                                    <w:noProof/>
                                  </w:rPr>
                                  <w:t>4</w:t>
                                </w:r>
                              </w:fldSimple>
                              <w:r>
                                <w:t xml:space="preserve"> - Návrh Aplikácie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5F8801" id="Skupina 20" o:spid="_x0000_s1042" style="position:absolute;left:0;text-align:left;margin-left:0;margin-top:14.85pt;width:410.25pt;height:327.1pt;z-index:251663360;mso-position-horizontal:center;mso-position-horizontal-relative:margin" coordsize="52101,4154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&#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NfZF80NzJfMjQiIGNvbG9yLWludGVycG9sYXRpb24tZmlsdGVycz0ic1JHQiIgeD0iNTUyIiB5&#10;PSI1MDUiIHdpZHRoPSIxMTU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3Ii8+PGZlR2F1&#10;c3NpYW5CbHVyIHN0ZERldmlhdGlvbj0iOSA5Ii8+PGZlQ29sb3JNYXRyaXggdHlwZT0ibWF0cml4&#10;IiB2YWx1ZXM9IjAgMCAwIDAgMCAwIDAgMCAwIDAgMCAwIDAgMCAwIDAgMCAwIDAuMi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0NzJfMjQiIG1vZGU9Im5vcm1hbCIvPjxm&#10;ZUJsZW5kIGluPSJTb3VyY2VHcmFwaGljIiBpbjI9ImVmZmVjdDFfZHJvcFNoYWRvd180NzJfMjQi&#10;IHJlc3VsdD0ic2hhcGUiIG1vZGU9Im5vcm1hbCIvPjwvZmlsdGVyPjxmaWx0ZXIgaWQ9ImZpbHRl&#10;cjhfZF80NzJfMjQiIGNvbG9yLWludGVycG9sYXRpb24tZmlsdGVycz0ic1JHQiIgeD0iOTk2IiB5&#10;PSI1MzEiIHdpZHRoPSIzNjMiIGhlaWdodD0iNzg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&#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">
                <v:shape id="Grafický objekt 15" o:spid="_x0000_s1043" type="#_x0000_t75" style="position:absolute;width:52101;height:38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">
                  <v:imagedata r:id="rId26" o:title=""/>
                </v:shape>
                <v:shape id="Textové pole 16" o:spid="_x0000_s1044" type="#_x0000_t202" style="position:absolute;top:38957;width:52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6C2A4E9" w14:textId="459024F1" w:rsidR="00E64EE5" w:rsidRPr="004241AF" w:rsidRDefault="00E64EE5" w:rsidP="00EE4122">
                        <w:pPr>
                          <w:pStyle w:val="Popis"/>
                          <w:ind w:left="11"/>
                          <w:jc w:val="center"/>
                          <w:rPr>
                            <w:noProof/>
                            <w:color w:val="000000"/>
                            <w:sz w:val="24"/>
                          </w:rPr>
                        </w:pPr>
                        <w:bookmarkStart w:id="59" w:name="_Toc97617576"/>
                        <w:r>
                          <w:t xml:space="preserve">O </w:t>
                        </w:r>
                        <w:fldSimple w:instr=" SEQ O \* ARABIC ">
                          <w:r>
                            <w:rPr>
                              <w:noProof/>
                            </w:rPr>
                            <w:t>4</w:t>
                          </w:r>
                        </w:fldSimple>
                        <w:r>
                          <w:t xml:space="preserve"> - Návrh Aplikácie</w:t>
                        </w:r>
                        <w:bookmarkEnd w:id="59"/>
                      </w:p>
                    </w:txbxContent>
                  </v:textbox>
                </v:shape>
                <w10:wrap type="square" anchorx="margin"/>
              </v:group>
            </w:pict>
          </mc:Fallback>
        </mc:AlternateContent>
      </w:r>
    </w:p>
    <w:p w14:paraId="18819498" w14:textId="77777777" w:rsidR="00EE4122" w:rsidRPr="005C30E0" w:rsidRDefault="00EE4122" w:rsidP="00E91456">
      <w:pPr>
        <w:jc w:val="both"/>
      </w:pPr>
    </w:p>
    <w:p w14:paraId="3E2E47C3" w14:textId="4319A483" w:rsidR="00EE4122" w:rsidRPr="000B15E0" w:rsidRDefault="00EE4122" w:rsidP="000B15E0">
      <w:pPr>
        <w:pStyle w:val="podnadpisy"/>
      </w:pPr>
      <w:r w:rsidRPr="000B15E0">
        <w:br w:type="page"/>
      </w:r>
      <w:bookmarkStart w:id="60" w:name="_Toc98585097"/>
      <w:r w:rsidRPr="000B15E0">
        <w:lastRenderedPageBreak/>
        <w:t xml:space="preserve">Vytvorenie repozitára v službe Git Hub a verziovanie pomocou </w:t>
      </w:r>
      <w:r w:rsidR="00B91199" w:rsidRPr="000B15E0">
        <w:t xml:space="preserve"> G</w:t>
      </w:r>
      <w:r w:rsidRPr="000B15E0">
        <w:t>it</w:t>
      </w:r>
      <w:bookmarkEnd w:id="60"/>
      <w:r w:rsidRPr="000B15E0">
        <w:t xml:space="preserve"> </w:t>
      </w:r>
    </w:p>
    <w:p w14:paraId="1083D4B1" w14:textId="61F83298" w:rsidR="00EE4122" w:rsidRPr="005C30E0" w:rsidRDefault="00EE4122" w:rsidP="00E91456">
      <w:pPr>
        <w:spacing w:line="360" w:lineRule="auto"/>
        <w:ind w:left="360" w:firstLine="348"/>
        <w:jc w:val="both"/>
      </w:pPr>
      <w:r w:rsidRPr="005C30E0">
        <w:t>Git slúži na množstvo funkci</w:t>
      </w:r>
      <w:r w:rsidR="00D565A7">
        <w:t>í</w:t>
      </w:r>
      <w:r w:rsidRPr="005C30E0">
        <w:t xml:space="preserve"> pri vytváraní projektu. Počas nášho procesu vy</w:t>
      </w:r>
      <w:r w:rsidR="00D565A7">
        <w:t>t</w:t>
      </w:r>
      <w:r w:rsidRPr="005C30E0">
        <w:t>várania aplikácie sme ho využili na:</w:t>
      </w:r>
    </w:p>
    <w:p w14:paraId="2C833D67" w14:textId="77777777" w:rsidR="00EE4122" w:rsidRPr="005C30E0" w:rsidRDefault="00EE4122" w:rsidP="00E91456">
      <w:pPr>
        <w:pStyle w:val="Odsekzoznamu"/>
        <w:numPr>
          <w:ilvl w:val="0"/>
          <w:numId w:val="12"/>
        </w:numPr>
      </w:pPr>
      <w:r w:rsidRPr="005C30E0">
        <w:t>Zálohovanie zdrojového kódu</w:t>
      </w:r>
    </w:p>
    <w:p w14:paraId="41D76D9D" w14:textId="77777777" w:rsidR="00EE4122" w:rsidRPr="005C30E0" w:rsidRDefault="00EE4122" w:rsidP="00E91456">
      <w:pPr>
        <w:pStyle w:val="Odsekzoznamu"/>
        <w:numPr>
          <w:ilvl w:val="0"/>
          <w:numId w:val="12"/>
        </w:numPr>
      </w:pPr>
      <w:r w:rsidRPr="005C30E0">
        <w:t>Zdieľanie medzi viacerými zariadeniami</w:t>
      </w:r>
    </w:p>
    <w:p w14:paraId="0094E7AC" w14:textId="77777777" w:rsidR="00EE4122" w:rsidRPr="005C30E0" w:rsidRDefault="00EE4122" w:rsidP="00E91456">
      <w:pPr>
        <w:pStyle w:val="Odsekzoznamu"/>
        <w:numPr>
          <w:ilvl w:val="0"/>
          <w:numId w:val="12"/>
        </w:numPr>
      </w:pPr>
      <w:r w:rsidRPr="005C30E0">
        <w:t>Udržovanie záznamov zmien s prehľadnými popismi</w:t>
      </w:r>
    </w:p>
    <w:p w14:paraId="6B885778" w14:textId="66992178" w:rsidR="00EE4122" w:rsidRPr="005C30E0" w:rsidRDefault="00EE4122" w:rsidP="00E91456">
      <w:pPr>
        <w:pStyle w:val="Odsekzoznamu"/>
        <w:numPr>
          <w:ilvl w:val="0"/>
          <w:numId w:val="12"/>
        </w:numPr>
      </w:pPr>
      <w:r>
        <w:rPr>
          <w:noProof/>
        </w:rPr>
        <mc:AlternateContent>
          <mc:Choice Requires="wpg">
            <w:drawing>
              <wp:anchor distT="0" distB="0" distL="114300" distR="114300" simplePos="0" relativeHeight="251681792" behindDoc="0" locked="0" layoutInCell="1" allowOverlap="1" wp14:anchorId="1DCEE429" wp14:editId="2513BF41">
                <wp:simplePos x="0" y="0"/>
                <wp:positionH relativeFrom="column">
                  <wp:posOffset>171035</wp:posOffset>
                </wp:positionH>
                <wp:positionV relativeFrom="paragraph">
                  <wp:posOffset>331470</wp:posOffset>
                </wp:positionV>
                <wp:extent cx="5579745" cy="666750"/>
                <wp:effectExtent l="0" t="0" r="1905" b="0"/>
                <wp:wrapTopAndBottom/>
                <wp:docPr id="988" name="Skupina 988"/>
                <wp:cNvGraphicFramePr/>
                <a:graphic xmlns:a="http://schemas.openxmlformats.org/drawingml/2006/main">
                  <a:graphicData uri="http://schemas.microsoft.com/office/word/2010/wordprocessingGroup">
                    <wpg:wgp>
                      <wpg:cNvGrpSpPr/>
                      <wpg:grpSpPr>
                        <a:xfrm>
                          <a:off x="0" y="0"/>
                          <a:ext cx="5579745" cy="666750"/>
                          <a:chOff x="0" y="0"/>
                          <a:chExt cx="5579745" cy="666750"/>
                        </a:xfrm>
                      </wpg:grpSpPr>
                      <pic:pic xmlns:pic="http://schemas.openxmlformats.org/drawingml/2006/picture">
                        <pic:nvPicPr>
                          <pic:cNvPr id="986" name="Grafický objekt 986"/>
                          <pic:cNvPicPr>
                            <a:picLocks noChangeAspect="1"/>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579745" cy="471805"/>
                          </a:xfrm>
                          <a:prstGeom prst="rect">
                            <a:avLst/>
                          </a:prstGeom>
                        </pic:spPr>
                      </pic:pic>
                      <wps:wsp>
                        <wps:cNvPr id="987" name="Textové pole 987"/>
                        <wps:cNvSpPr txBox="1"/>
                        <wps:spPr>
                          <a:xfrm>
                            <a:off x="0" y="469900"/>
                            <a:ext cx="5579745" cy="196850"/>
                          </a:xfrm>
                          <a:prstGeom prst="rect">
                            <a:avLst/>
                          </a:prstGeom>
                          <a:solidFill>
                            <a:prstClr val="white"/>
                          </a:solidFill>
                          <a:ln>
                            <a:noFill/>
                          </a:ln>
                        </wps:spPr>
                        <wps:txbx>
                          <w:txbxContent>
                            <w:p w14:paraId="7D480372" w14:textId="1DD79F0B" w:rsidR="00E64EE5" w:rsidRPr="009A506B" w:rsidRDefault="00E64EE5" w:rsidP="00EE4122">
                              <w:pPr>
                                <w:pStyle w:val="Popis"/>
                                <w:ind w:left="11"/>
                                <w:jc w:val="center"/>
                                <w:rPr>
                                  <w:noProof/>
                                  <w:color w:val="000000"/>
                                  <w:sz w:val="24"/>
                                </w:rPr>
                              </w:pPr>
                              <w:bookmarkStart w:id="61" w:name="_Toc97617577"/>
                              <w:r>
                                <w:t xml:space="preserve">O </w:t>
                              </w:r>
                              <w:fldSimple w:instr=" SEQ O \* ARABIC ">
                                <w:r>
                                  <w:rPr>
                                    <w:noProof/>
                                  </w:rPr>
                                  <w:t>5</w:t>
                                </w:r>
                              </w:fldSimple>
                              <w:r>
                                <w:t xml:space="preserve"> Git Commit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CEE429" id="Skupina 988" o:spid="_x0000_s1045" style="position:absolute;left:0;text-align:left;margin-left:13.45pt;margin-top:26.1pt;width:439.35pt;height:52.5pt;z-index:251681792;mso-height-relative:margin" coordsize="55797,666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">
                <v:shape id="Grafický objekt 986" o:spid="_x0000_s1046" type="#_x0000_t75" style="position:absolute;width:55797;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">
                  <v:imagedata r:id="rId29" o:title=""/>
                </v:shape>
                <v:shape id="Textové pole 987" o:spid="_x0000_s1047" type="#_x0000_t202" style="position:absolute;top:4699;width:5579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" stroked="f">
                  <v:textbox inset="0,0,0,0">
                    <w:txbxContent>
                      <w:p w14:paraId="7D480372" w14:textId="1DD79F0B" w:rsidR="00E64EE5" w:rsidRPr="009A506B" w:rsidRDefault="00E64EE5" w:rsidP="00EE4122">
                        <w:pPr>
                          <w:pStyle w:val="Popis"/>
                          <w:ind w:left="11"/>
                          <w:jc w:val="center"/>
                          <w:rPr>
                            <w:noProof/>
                            <w:color w:val="000000"/>
                            <w:sz w:val="24"/>
                          </w:rPr>
                        </w:pPr>
                        <w:bookmarkStart w:id="62" w:name="_Toc97617577"/>
                        <w:r>
                          <w:t xml:space="preserve">O </w:t>
                        </w:r>
                        <w:fldSimple w:instr=" SEQ O \* ARABIC ">
                          <w:r>
                            <w:rPr>
                              <w:noProof/>
                            </w:rPr>
                            <w:t>5</w:t>
                          </w:r>
                        </w:fldSimple>
                        <w:r>
                          <w:t xml:space="preserve"> Git Commit</w:t>
                        </w:r>
                        <w:bookmarkEnd w:id="62"/>
                      </w:p>
                    </w:txbxContent>
                  </v:textbox>
                </v:shape>
                <w10:wrap type="topAndBottom"/>
              </v:group>
            </w:pict>
          </mc:Fallback>
        </mc:AlternateContent>
      </w:r>
      <w:r w:rsidRPr="005C30E0">
        <w:t>Napravenie ch</w:t>
      </w:r>
      <w:r w:rsidR="00F4426B">
        <w:t>ý</w:t>
      </w:r>
      <w:r w:rsidRPr="005C30E0">
        <w:t>b po nesprávnom upravení zdrojového kódu</w:t>
      </w:r>
    </w:p>
    <w:p w14:paraId="68909A51" w14:textId="493C6446" w:rsidR="00EE4122" w:rsidRPr="005C30E0" w:rsidRDefault="00EE4122" w:rsidP="00E91456">
      <w:pPr>
        <w:spacing w:line="360" w:lineRule="auto"/>
        <w:ind w:left="708" w:firstLine="372"/>
        <w:jc w:val="both"/>
      </w:pPr>
      <w:r w:rsidRPr="005C30E0">
        <w:t xml:space="preserve">Git Commit predstavuje súhrn zmien vykonaných od posledného nahraného </w:t>
      </w:r>
      <w:r w:rsidR="0069488C">
        <w:t>c</w:t>
      </w:r>
      <w:r w:rsidRPr="005C30E0">
        <w:t>ommitu. Každý commit obsahuje správu ktorá zmeny popisuje. V našom projekte sme zvolili špecifický formát commitov</w:t>
      </w:r>
      <w:r w:rsidR="0069488C">
        <w:t>,</w:t>
      </w:r>
      <w:r w:rsidRPr="005C30E0">
        <w:t xml:space="preserve"> a to:</w:t>
      </w:r>
      <w:r w:rsidRPr="006665F0">
        <w:rPr>
          <w:noProof/>
        </w:rPr>
        <w:t xml:space="preserve"> </w:t>
      </w:r>
    </w:p>
    <w:p w14:paraId="0E7D073F" w14:textId="77777777" w:rsidR="00EE4122" w:rsidRPr="005C30E0" w:rsidRDefault="00EE4122" w:rsidP="00E91456">
      <w:pPr>
        <w:spacing w:line="360" w:lineRule="auto"/>
        <w:ind w:left="708"/>
        <w:jc w:val="both"/>
      </w:pPr>
      <w:r w:rsidRPr="005C30E0">
        <w:t>(+) – za týmto znakom nasledovan</w:t>
      </w:r>
      <w:r>
        <w:t>é</w:t>
      </w:r>
      <w:r w:rsidRPr="005C30E0">
        <w:t xml:space="preserve"> hodnoty sú pridané zmeny</w:t>
      </w:r>
    </w:p>
    <w:p w14:paraId="6D8BABFD" w14:textId="77777777" w:rsidR="00EE4122" w:rsidRPr="005C30E0" w:rsidRDefault="00EE4122" w:rsidP="00E91456">
      <w:pPr>
        <w:spacing w:line="360" w:lineRule="auto"/>
        <w:ind w:left="708"/>
        <w:jc w:val="both"/>
      </w:pPr>
      <w:r w:rsidRPr="005C30E0">
        <w:t>(-) – za týmto znakom nasledovan</w:t>
      </w:r>
      <w:r>
        <w:t>é</w:t>
      </w:r>
      <w:r w:rsidRPr="005C30E0">
        <w:t xml:space="preserve"> hodnoty sú odstránen</w:t>
      </w:r>
      <w:r>
        <w:t>é</w:t>
      </w:r>
      <w:r w:rsidRPr="005C30E0">
        <w:t xml:space="preserve"> zmeny</w:t>
      </w:r>
    </w:p>
    <w:p w14:paraId="2251FA47" w14:textId="77777777" w:rsidR="00EE4122" w:rsidRPr="000B15E0" w:rsidRDefault="00EE4122" w:rsidP="000B15E0">
      <w:pPr>
        <w:pStyle w:val="podnadpisy"/>
      </w:pPr>
      <w:bookmarkStart w:id="63" w:name="_Toc98585098"/>
      <w:r w:rsidRPr="000B15E0">
        <w:t>Požiadavky pre vývoj Flutter aplikácie</w:t>
      </w:r>
      <w:bookmarkEnd w:id="63"/>
    </w:p>
    <w:p w14:paraId="3DFB48E4" w14:textId="546836D0" w:rsidR="00EE4122" w:rsidRPr="005C30E0" w:rsidRDefault="00EE4122" w:rsidP="00E91456">
      <w:pPr>
        <w:spacing w:line="360" w:lineRule="auto"/>
        <w:ind w:left="360" w:firstLine="348"/>
        <w:jc w:val="both"/>
      </w:pPr>
      <w:r w:rsidRPr="005C30E0">
        <w:t>Pred vytvorením prvotného projektu bolo potrebné si stiahnuť a nainštalovať viacero programov</w:t>
      </w:r>
      <w:r w:rsidR="00F2052F">
        <w:rPr>
          <w:noProof/>
        </w:rPr>
        <w:t xml:space="preserve"> [3]</w:t>
      </w:r>
      <w:r w:rsidRPr="005C30E0">
        <w:t xml:space="preserve">. </w:t>
      </w:r>
    </w:p>
    <w:p w14:paraId="6C281729" w14:textId="37317989" w:rsidR="00EE4122" w:rsidRPr="005C30E0" w:rsidRDefault="00EE4122" w:rsidP="00E91456">
      <w:pPr>
        <w:pStyle w:val="Odsekzoznamu"/>
        <w:numPr>
          <w:ilvl w:val="0"/>
          <w:numId w:val="8"/>
        </w:numPr>
      </w:pPr>
      <w:r w:rsidRPr="005C30E0">
        <w:t xml:space="preserve">Git – Flutter ho vyžaduje k chodu ale keďže ho </w:t>
      </w:r>
      <w:r w:rsidR="0069488C">
        <w:t xml:space="preserve">už </w:t>
      </w:r>
      <w:r w:rsidRPr="005C30E0">
        <w:t>využívame, je v systéme dostupný aj pre naše využitie</w:t>
      </w:r>
    </w:p>
    <w:p w14:paraId="590D72E9" w14:textId="3C2FBF18" w:rsidR="00EE4122" w:rsidRPr="005C30E0" w:rsidRDefault="00EE4122" w:rsidP="00E91456">
      <w:pPr>
        <w:pStyle w:val="Odsekzoznamu"/>
        <w:numPr>
          <w:ilvl w:val="0"/>
          <w:numId w:val="8"/>
        </w:numPr>
      </w:pPr>
      <w:r w:rsidRPr="005C30E0">
        <w:t xml:space="preserve">Flutter SDK – tento ZIP </w:t>
      </w:r>
      <w:r w:rsidR="006405E1">
        <w:t xml:space="preserve">súbor </w:t>
      </w:r>
      <w:r w:rsidRPr="005C30E0">
        <w:t xml:space="preserve">je potrebné extrahovať do ľubovoľného priečinku, následne stačí pridať do PATH premennej </w:t>
      </w:r>
      <w:r w:rsidR="006405E1">
        <w:t>vstup „</w:t>
      </w:r>
      <w:r w:rsidRPr="005C30E0">
        <w:t>flutter/bin</w:t>
      </w:r>
      <w:r w:rsidR="006405E1">
        <w:t>“</w:t>
      </w:r>
    </w:p>
    <w:p w14:paraId="73FE2796" w14:textId="77777777" w:rsidR="00EE4122" w:rsidRPr="005C30E0" w:rsidRDefault="00EE4122" w:rsidP="00E91456">
      <w:pPr>
        <w:pStyle w:val="Odsekzoznamu"/>
        <w:numPr>
          <w:ilvl w:val="0"/>
          <w:numId w:val="8"/>
        </w:numPr>
      </w:pPr>
      <w:r w:rsidRPr="005C30E0">
        <w:t>Android Studio – môže slúžiť aj ako editor, no pre nás bolo jeho hlavnou súčasťou virtualizovanie Android zariadenia</w:t>
      </w:r>
    </w:p>
    <w:p w14:paraId="7841A89D" w14:textId="77777777" w:rsidR="00EE4122" w:rsidRPr="005C30E0" w:rsidRDefault="00EE4122" w:rsidP="00E91456">
      <w:pPr>
        <w:pStyle w:val="Odsekzoznamu"/>
        <w:numPr>
          <w:ilvl w:val="0"/>
          <w:numId w:val="8"/>
        </w:numPr>
      </w:pPr>
      <w:r w:rsidRPr="005C30E0">
        <w:t>Visual Studio – našim preferovaným editorom je VSCode, tento editor zavážil hlavne kvôli našim predošlým skúsenostiam, integrácii množstva flutter funkcií priamo do editoru a jednoduchosť používania</w:t>
      </w:r>
    </w:p>
    <w:p w14:paraId="09EE8A72" w14:textId="10CFFB14" w:rsidR="00EE4122" w:rsidRPr="000B15E0" w:rsidRDefault="00EE4122" w:rsidP="000B15E0">
      <w:pPr>
        <w:pStyle w:val="podnadpisy"/>
      </w:pPr>
      <w:bookmarkStart w:id="64" w:name="_Toc98585099"/>
      <w:r w:rsidRPr="000B15E0">
        <w:t>Prvotný projekt a prvé kroky</w:t>
      </w:r>
      <w:bookmarkEnd w:id="64"/>
    </w:p>
    <w:p w14:paraId="1F41F130" w14:textId="4734EBBC" w:rsidR="00EE4122" w:rsidRPr="005C30E0" w:rsidRDefault="00E1392D" w:rsidP="00E91456">
      <w:pPr>
        <w:spacing w:line="360" w:lineRule="auto"/>
        <w:ind w:left="360" w:firstLine="348"/>
        <w:jc w:val="both"/>
        <w:rPr>
          <w:rFonts w:ascii="Consolas" w:eastAsiaTheme="minorEastAsia" w:hAnsi="Consolas" w:cs="Courier New"/>
          <w:sz w:val="17"/>
          <w:szCs w:val="17"/>
          <w:shd w:val="clear" w:color="auto" w:fill="26FF00"/>
        </w:rPr>
      </w:pPr>
      <w:r w:rsidRPr="00DA57BD">
        <w:rPr>
          <w:noProof/>
        </w:rPr>
        <mc:AlternateContent>
          <mc:Choice Requires="wpg">
            <w:drawing>
              <wp:anchor distT="0" distB="0" distL="114300" distR="114300" simplePos="0" relativeHeight="251677696" behindDoc="0" locked="0" layoutInCell="1" allowOverlap="1" wp14:anchorId="019CE999" wp14:editId="1BF812AC">
                <wp:simplePos x="0" y="0"/>
                <wp:positionH relativeFrom="margin">
                  <wp:posOffset>1784985</wp:posOffset>
                </wp:positionH>
                <wp:positionV relativeFrom="paragraph">
                  <wp:posOffset>193161</wp:posOffset>
                </wp:positionV>
                <wp:extent cx="1828800" cy="463550"/>
                <wp:effectExtent l="0" t="0" r="0" b="0"/>
                <wp:wrapTopAndBottom/>
                <wp:docPr id="972" name="Skupina 972"/>
                <wp:cNvGraphicFramePr/>
                <a:graphic xmlns:a="http://schemas.openxmlformats.org/drawingml/2006/main">
                  <a:graphicData uri="http://schemas.microsoft.com/office/word/2010/wordprocessingGroup">
                    <wpg:wgp>
                      <wpg:cNvGrpSpPr/>
                      <wpg:grpSpPr>
                        <a:xfrm>
                          <a:off x="0" y="0"/>
                          <a:ext cx="1828800" cy="463550"/>
                          <a:chOff x="0" y="0"/>
                          <a:chExt cx="1828800" cy="463550"/>
                        </a:xfrm>
                      </wpg:grpSpPr>
                      <wps:wsp>
                        <wps:cNvPr id="22" name="Textové pole 22"/>
                        <wps:cNvSpPr txBox="1"/>
                        <wps:spPr>
                          <a:xfrm>
                            <a:off x="0" y="0"/>
                            <a:ext cx="1828800" cy="323850"/>
                          </a:xfrm>
                          <a:prstGeom prst="rect">
                            <a:avLst/>
                          </a:prstGeom>
                          <a:noFill/>
                          <a:ln w="6350">
                            <a:noFill/>
                          </a:ln>
                        </wps:spPr>
                        <wps:txbx>
                          <w:txbxContent>
                            <w:p w14:paraId="2E0BDC83" w14:textId="77777777" w:rsidR="00E64EE5" w:rsidRPr="00157012" w:rsidRDefault="00E64EE5"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Textové pole 968"/>
                        <wps:cNvSpPr txBox="1"/>
                        <wps:spPr>
                          <a:xfrm>
                            <a:off x="0" y="285750"/>
                            <a:ext cx="1828800" cy="177800"/>
                          </a:xfrm>
                          <a:prstGeom prst="rect">
                            <a:avLst/>
                          </a:prstGeom>
                          <a:solidFill>
                            <a:prstClr val="white"/>
                          </a:solidFill>
                          <a:ln>
                            <a:noFill/>
                          </a:ln>
                        </wps:spPr>
                        <wps:txbx>
                          <w:txbxContent>
                            <w:p w14:paraId="543E2043" w14:textId="0B01E1B6" w:rsidR="00E64EE5" w:rsidRPr="000A443A" w:rsidRDefault="00E64EE5" w:rsidP="00EE4122">
                              <w:pPr>
                                <w:pStyle w:val="Popis"/>
                                <w:ind w:left="11"/>
                                <w:jc w:val="center"/>
                                <w:rPr>
                                  <w:b/>
                                  <w:noProof/>
                                  <w:color w:val="000000"/>
                                  <w:sz w:val="28"/>
                                </w:rPr>
                              </w:pPr>
                              <w:bookmarkStart w:id="65" w:name="_Toc97617578"/>
                              <w:r>
                                <w:t xml:space="preserve">O </w:t>
                              </w:r>
                              <w:fldSimple w:instr=" SEQ O \* ARABIC ">
                                <w:r>
                                  <w:rPr>
                                    <w:noProof/>
                                  </w:rPr>
                                  <w:t>6</w:t>
                                </w:r>
                              </w:fldSimple>
                              <w:r>
                                <w:t xml:space="preserve"> Príkaz vytvorenie projektu</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9CE999" id="Skupina 972" o:spid="_x0000_s1048" style="position:absolute;left:0;text-align:left;margin-left:140.55pt;margin-top:15.2pt;width:2in;height:36.5pt;z-index:251677696;mso-position-horizontal-relative:margin" coordsize="18288,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">
                <v:shape id="Textové pole 22" o:spid="_x0000_s1049" type="#_x0000_t202" style="position:absolute;width:1828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2E0BDC83" w14:textId="77777777" w:rsidR="00E64EE5" w:rsidRPr="00157012" w:rsidRDefault="00E64EE5" w:rsidP="00EE4122">
                        <w:pPr>
                          <w:pStyle w:val="PredformtovanHTML"/>
                          <w:pBdr>
                            <w:top w:val="single" w:sz="6" w:space="2" w:color="888888"/>
                            <w:left w:val="single" w:sz="6" w:space="2" w:color="888888"/>
                            <w:bottom w:val="single" w:sz="6" w:space="2" w:color="888888"/>
                            <w:right w:val="single" w:sz="6" w:space="2" w:color="888888"/>
                          </w:pBdr>
                          <w:shd w:val="clear" w:color="auto" w:fill="FEFEFE"/>
                          <w:spacing w:before="100" w:beforeAutospacing="1" w:after="100" w:afterAutospacing="1"/>
                          <w:rPr>
                            <w:rFonts w:ascii="Consolas" w:hAnsi="Consolas"/>
                            <w:color w:val="660066"/>
                            <w:sz w:val="17"/>
                            <w:szCs w:val="17"/>
                          </w:rPr>
                        </w:pPr>
                        <w:r w:rsidRPr="005C30E0">
                          <w:rPr>
                            <w:rFonts w:ascii="Consolas" w:hAnsi="Consolas"/>
                            <w:color w:val="660066"/>
                            <w:sz w:val="17"/>
                            <w:szCs w:val="17"/>
                          </w:rPr>
                          <w:t>flutter</w:t>
                        </w:r>
                        <w:r w:rsidRPr="005C30E0">
                          <w:rPr>
                            <w:rFonts w:ascii="Consolas" w:hAnsi="Consolas"/>
                            <w:color w:val="000000"/>
                            <w:sz w:val="17"/>
                            <w:szCs w:val="17"/>
                          </w:rPr>
                          <w:t xml:space="preserve"> create kop_spse</w:t>
                        </w:r>
                        <w:r w:rsidRPr="005C30E0">
                          <w:rPr>
                            <w:rFonts w:ascii="Consolas" w:hAnsi="Consolas"/>
                            <w:color w:val="545454"/>
                            <w:sz w:val="17"/>
                            <w:szCs w:val="17"/>
                          </w:rPr>
                          <w:t> </w:t>
                        </w:r>
                      </w:p>
                    </w:txbxContent>
                  </v:textbox>
                </v:shape>
                <v:shape id="Textové pole 968" o:spid="_x0000_s1050" type="#_x0000_t202" style="position:absolute;top:2857;width:1828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" stroked="f">
                  <v:textbox inset="0,0,0,0">
                    <w:txbxContent>
                      <w:p w14:paraId="543E2043" w14:textId="0B01E1B6" w:rsidR="00E64EE5" w:rsidRPr="000A443A" w:rsidRDefault="00E64EE5" w:rsidP="00EE4122">
                        <w:pPr>
                          <w:pStyle w:val="Popis"/>
                          <w:ind w:left="11"/>
                          <w:jc w:val="center"/>
                          <w:rPr>
                            <w:b/>
                            <w:noProof/>
                            <w:color w:val="000000"/>
                            <w:sz w:val="28"/>
                          </w:rPr>
                        </w:pPr>
                        <w:bookmarkStart w:id="66" w:name="_Toc97617578"/>
                        <w:r>
                          <w:t xml:space="preserve">O </w:t>
                        </w:r>
                        <w:fldSimple w:instr=" SEQ O \* ARABIC ">
                          <w:r>
                            <w:rPr>
                              <w:noProof/>
                            </w:rPr>
                            <w:t>6</w:t>
                          </w:r>
                        </w:fldSimple>
                        <w:r>
                          <w:t xml:space="preserve"> Príkaz vytvorenie projektu</w:t>
                        </w:r>
                        <w:bookmarkEnd w:id="66"/>
                      </w:p>
                    </w:txbxContent>
                  </v:textbox>
                </v:shape>
                <w10:wrap type="topAndBottom" anchorx="margin"/>
              </v:group>
            </w:pict>
          </mc:Fallback>
        </mc:AlternateContent>
      </w:r>
      <w:r w:rsidR="00EE4122" w:rsidRPr="005C30E0">
        <w:t>Pre vytvorenie základného Flutter projektu sme použili príkaz</w:t>
      </w:r>
      <w:r w:rsidR="00F2052F">
        <w:rPr>
          <w:noProof/>
        </w:rPr>
        <w:t xml:space="preserve"> [4]</w:t>
      </w:r>
      <w:r>
        <w:t xml:space="preserve">  :</w:t>
      </w:r>
    </w:p>
    <w:p w14:paraId="3FCE73A3" w14:textId="77777777" w:rsidR="00EE4122" w:rsidRPr="005C30E0" w:rsidRDefault="00EE4122" w:rsidP="00E91456">
      <w:pPr>
        <w:spacing w:line="360" w:lineRule="auto"/>
        <w:ind w:left="360" w:firstLine="348"/>
        <w:jc w:val="both"/>
      </w:pPr>
      <w:r w:rsidRPr="005C30E0">
        <w:t>Tento príkaz nám vytvoril priečinok s názvom kop_spse v ktorom sú všetky potrebné súbory a priečinky pre začiatok vývoja.</w:t>
      </w:r>
    </w:p>
    <w:p w14:paraId="7192973B" w14:textId="702DDDE5" w:rsidR="006405E1" w:rsidRDefault="006405E1" w:rsidP="00E91456">
      <w:pPr>
        <w:spacing w:line="360" w:lineRule="auto"/>
        <w:ind w:firstLine="360"/>
        <w:jc w:val="both"/>
      </w:pPr>
      <w:r w:rsidRPr="005C30E0">
        <w:lastRenderedPageBreak/>
        <w:t xml:space="preserve">Pred </w:t>
      </w:r>
      <w:r>
        <w:t>inicializovaním Git funkcionality v našom projekte sme</w:t>
      </w:r>
      <w:r w:rsidRPr="005C30E0">
        <w:t xml:space="preserve"> vytvorili „Git repository“, teda projekt alebo repozitár v službe GitHub</w:t>
      </w:r>
      <w:r>
        <w:t>,</w:t>
      </w:r>
      <w:r w:rsidRPr="005C30E0">
        <w:t xml:space="preserve"> ktorý bude slúžiť ako miesto kde sa náš zdrojový kód bude ukladať.</w:t>
      </w:r>
    </w:p>
    <w:p w14:paraId="6E370CB4" w14:textId="72388FE4" w:rsidR="00EE4122" w:rsidRPr="005C30E0" w:rsidRDefault="00DD32F0" w:rsidP="00E91456">
      <w:pPr>
        <w:spacing w:line="360" w:lineRule="auto"/>
        <w:ind w:firstLine="360"/>
        <w:jc w:val="both"/>
      </w:pPr>
      <w:r>
        <w:rPr>
          <w:noProof/>
        </w:rPr>
        <mc:AlternateContent>
          <mc:Choice Requires="wpg">
            <w:drawing>
              <wp:anchor distT="0" distB="0" distL="114300" distR="114300" simplePos="0" relativeHeight="251678720" behindDoc="0" locked="0" layoutInCell="1" allowOverlap="1" wp14:anchorId="33A5C48E" wp14:editId="69840CDF">
                <wp:simplePos x="0" y="0"/>
                <wp:positionH relativeFrom="margin">
                  <wp:posOffset>740410</wp:posOffset>
                </wp:positionH>
                <wp:positionV relativeFrom="paragraph">
                  <wp:posOffset>563245</wp:posOffset>
                </wp:positionV>
                <wp:extent cx="3973195" cy="793750"/>
                <wp:effectExtent l="0" t="0" r="8255" b="6350"/>
                <wp:wrapTopAndBottom/>
                <wp:docPr id="976" name="Skupina 976"/>
                <wp:cNvGraphicFramePr/>
                <a:graphic xmlns:a="http://schemas.openxmlformats.org/drawingml/2006/main">
                  <a:graphicData uri="http://schemas.microsoft.com/office/word/2010/wordprocessingGroup">
                    <wpg:wgp>
                      <wpg:cNvGrpSpPr/>
                      <wpg:grpSpPr>
                        <a:xfrm>
                          <a:off x="0" y="0"/>
                          <a:ext cx="3973195" cy="793750"/>
                          <a:chOff x="0" y="0"/>
                          <a:chExt cx="3973195" cy="793750"/>
                        </a:xfrm>
                      </wpg:grpSpPr>
                      <wps:wsp>
                        <wps:cNvPr id="973" name="Textové pole 973"/>
                        <wps:cNvSpPr txBox="1"/>
                        <wps:spPr>
                          <a:xfrm>
                            <a:off x="31750" y="0"/>
                            <a:ext cx="3941445" cy="673100"/>
                          </a:xfrm>
                          <a:prstGeom prst="rect">
                            <a:avLst/>
                          </a:prstGeom>
                          <a:noFill/>
                          <a:ln w="6350">
                            <a:noFill/>
                          </a:ln>
                        </wps:spPr>
                        <wps:txbx>
                          <w:txbxContent>
                            <w:p w14:paraId="3C83B4C9"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23BB5ECF"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6630F23B" w14:textId="77777777" w:rsidR="00E64EE5" w:rsidRPr="00867ECB"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4" name="Textové pole 974"/>
                        <wps:cNvSpPr txBox="1"/>
                        <wps:spPr>
                          <a:xfrm>
                            <a:off x="0" y="628650"/>
                            <a:ext cx="3941445" cy="165100"/>
                          </a:xfrm>
                          <a:prstGeom prst="rect">
                            <a:avLst/>
                          </a:prstGeom>
                          <a:solidFill>
                            <a:prstClr val="white"/>
                          </a:solidFill>
                          <a:ln>
                            <a:noFill/>
                          </a:ln>
                        </wps:spPr>
                        <wps:txbx>
                          <w:txbxContent>
                            <w:p w14:paraId="1876112C" w14:textId="3BACE404" w:rsidR="00E64EE5" w:rsidRPr="00862CD8" w:rsidRDefault="00E64EE5" w:rsidP="00EE4122">
                              <w:pPr>
                                <w:pStyle w:val="Popis"/>
                                <w:ind w:left="11"/>
                                <w:jc w:val="center"/>
                                <w:rPr>
                                  <w:noProof/>
                                  <w:color w:val="000000"/>
                                  <w:sz w:val="24"/>
                                </w:rPr>
                              </w:pPr>
                              <w:bookmarkStart w:id="67" w:name="_Toc97617579"/>
                              <w:r>
                                <w:t xml:space="preserve">O </w:t>
                              </w:r>
                              <w:fldSimple w:instr=" SEQ O \* ARABIC ">
                                <w:r>
                                  <w:rPr>
                                    <w:noProof/>
                                  </w:rPr>
                                  <w:t>7</w:t>
                                </w:r>
                              </w:fldSimple>
                              <w:r>
                                <w:t xml:space="preserve"> Inicializovanie Git v projekte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3A5C48E" id="Skupina 976" o:spid="_x0000_s1051" style="position:absolute;left:0;text-align:left;margin-left:58.3pt;margin-top:44.35pt;width:312.85pt;height:62.5pt;z-index:251678720;mso-position-horizontal-relative:margin;mso-height-relative:margin" coordsize="39731,7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">
                <v:shape id="Textové pole 973" o:spid="_x0000_s1052" type="#_x0000_t202" style="position:absolute;left:317;width:39414;height:6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" filled="f" stroked="f" strokeweight=".5pt">
                  <v:textbox style="mso-fit-shape-to-text:t">
                    <w:txbxContent>
                      <w:p w14:paraId="3C83B4C9"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init</w:t>
                        </w:r>
                      </w:p>
                      <w:p w14:paraId="23BB5ECF"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w:t>
                        </w:r>
                        <w:r w:rsidRPr="009C50BC">
                          <w:rPr>
                            <w:rFonts w:ascii="Consolas" w:hAnsi="Consolas" w:cs="Courier New"/>
                            <w:color w:val="545454"/>
                            <w:sz w:val="17"/>
                            <w:szCs w:val="17"/>
                          </w:rPr>
                          <w:t>add</w:t>
                        </w:r>
                        <w:r>
                          <w:rPr>
                            <w:rFonts w:ascii="Consolas" w:hAnsi="Consolas" w:cs="Courier New"/>
                            <w:color w:val="545454"/>
                            <w:sz w:val="17"/>
                            <w:szCs w:val="17"/>
                          </w:rPr>
                          <w:t xml:space="preserve"> .</w:t>
                        </w:r>
                      </w:p>
                      <w:p w14:paraId="6630F23B" w14:textId="77777777" w:rsidR="00E64EE5" w:rsidRPr="00867ECB"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sidRPr="009C50BC">
                          <w:rPr>
                            <w:rFonts w:ascii="Consolas" w:hAnsi="Consolas" w:cs="Courier New"/>
                            <w:color w:val="7928A1"/>
                            <w:sz w:val="17"/>
                            <w:szCs w:val="17"/>
                          </w:rPr>
                          <w:t>git</w:t>
                        </w:r>
                        <w:r>
                          <w:rPr>
                            <w:rFonts w:ascii="Consolas" w:hAnsi="Consolas" w:cs="Courier New"/>
                            <w:color w:val="545454"/>
                            <w:sz w:val="17"/>
                            <w:szCs w:val="17"/>
                          </w:rPr>
                          <w:t xml:space="preserve"> remote </w:t>
                        </w:r>
                        <w:r w:rsidRPr="009C50BC">
                          <w:rPr>
                            <w:rFonts w:ascii="Consolas" w:hAnsi="Consolas" w:cs="Courier New"/>
                            <w:color w:val="545454"/>
                            <w:sz w:val="17"/>
                            <w:szCs w:val="17"/>
                          </w:rPr>
                          <w:t>add</w:t>
                        </w:r>
                        <w:r>
                          <w:rPr>
                            <w:rFonts w:ascii="Consolas" w:hAnsi="Consolas" w:cs="Courier New"/>
                            <w:color w:val="545454"/>
                            <w:sz w:val="17"/>
                            <w:szCs w:val="17"/>
                          </w:rPr>
                          <w:t xml:space="preserve"> origin </w:t>
                        </w:r>
                        <w:r w:rsidRPr="00867ECB">
                          <w:rPr>
                            <w:rFonts w:ascii="Consolas" w:hAnsi="Consolas" w:cs="Courier New"/>
                            <w:color w:val="008000"/>
                            <w:sz w:val="17"/>
                            <w:szCs w:val="17"/>
                            <w:shd w:val="clear" w:color="auto" w:fill="FFFFFF"/>
                          </w:rPr>
                          <w:t>https://github.com/Moreplavec64/kop_spse</w:t>
                        </w:r>
                        <w:r>
                          <w:rPr>
                            <w:rFonts w:ascii="Consolas" w:hAnsi="Consolas" w:cs="Courier New"/>
                            <w:color w:val="000000"/>
                            <w:sz w:val="17"/>
                            <w:szCs w:val="17"/>
                          </w:rPr>
                          <w:br/>
                        </w:r>
                        <w:r w:rsidRPr="009C50BC">
                          <w:rPr>
                            <w:rFonts w:ascii="Consolas" w:hAnsi="Consolas" w:cs="Courier New"/>
                            <w:color w:val="7928A1"/>
                            <w:sz w:val="17"/>
                            <w:szCs w:val="17"/>
                          </w:rPr>
                          <w:t>git</w:t>
                        </w:r>
                        <w:r>
                          <w:rPr>
                            <w:rFonts w:ascii="Consolas" w:hAnsi="Consolas" w:cs="Courier New"/>
                            <w:color w:val="545454"/>
                            <w:sz w:val="17"/>
                            <w:szCs w:val="17"/>
                          </w:rPr>
                          <w:t xml:space="preserve"> push -u origin </w:t>
                        </w:r>
                        <w:r w:rsidRPr="009C50BC">
                          <w:rPr>
                            <w:rFonts w:ascii="Consolas" w:hAnsi="Consolas" w:cs="Courier New"/>
                            <w:color w:val="008000"/>
                            <w:sz w:val="17"/>
                            <w:szCs w:val="17"/>
                            <w:shd w:val="clear" w:color="auto" w:fill="FFFFFF"/>
                          </w:rPr>
                          <w:t>master</w:t>
                        </w:r>
                      </w:p>
                    </w:txbxContent>
                  </v:textbox>
                </v:shape>
                <v:shape id="Textové pole 974" o:spid="_x0000_s1053" type="#_x0000_t202" style="position:absolute;top:6286;width:3941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" stroked="f">
                  <v:textbox inset="0,0,0,0">
                    <w:txbxContent>
                      <w:p w14:paraId="1876112C" w14:textId="3BACE404" w:rsidR="00E64EE5" w:rsidRPr="00862CD8" w:rsidRDefault="00E64EE5" w:rsidP="00EE4122">
                        <w:pPr>
                          <w:pStyle w:val="Popis"/>
                          <w:ind w:left="11"/>
                          <w:jc w:val="center"/>
                          <w:rPr>
                            <w:noProof/>
                            <w:color w:val="000000"/>
                            <w:sz w:val="24"/>
                          </w:rPr>
                        </w:pPr>
                        <w:bookmarkStart w:id="68" w:name="_Toc97617579"/>
                        <w:r>
                          <w:t xml:space="preserve">O </w:t>
                        </w:r>
                        <w:fldSimple w:instr=" SEQ O \* ARABIC ">
                          <w:r>
                            <w:rPr>
                              <w:noProof/>
                            </w:rPr>
                            <w:t>7</w:t>
                          </w:r>
                        </w:fldSimple>
                        <w:r>
                          <w:t xml:space="preserve"> Inicializovanie Git v projekte</w:t>
                        </w:r>
                        <w:bookmarkEnd w:id="68"/>
                      </w:p>
                    </w:txbxContent>
                  </v:textbox>
                </v:shape>
                <w10:wrap type="topAndBottom" anchorx="margin"/>
              </v:group>
            </w:pict>
          </mc:Fallback>
        </mc:AlternateContent>
      </w:r>
      <w:r w:rsidR="00EE4122" w:rsidRPr="005C30E0">
        <w:t xml:space="preserve">V ďalšom kroku vývoja sme inicializovali git pre náš projekt. Toto sme dosiahli požitím nasledujúcich príkazov v príkazovom riadku bežiacom v našom priečinku. </w:t>
      </w:r>
    </w:p>
    <w:p w14:paraId="50EF4316" w14:textId="06D69C58" w:rsidR="00EE4122" w:rsidRPr="005C30E0" w:rsidRDefault="00EE4122" w:rsidP="00E91456">
      <w:pPr>
        <w:spacing w:line="360" w:lineRule="auto"/>
        <w:ind w:firstLine="360"/>
        <w:jc w:val="both"/>
      </w:pPr>
    </w:p>
    <w:p w14:paraId="05ED79D7" w14:textId="4D378320" w:rsidR="00EE4122" w:rsidRPr="005C30E0" w:rsidRDefault="00EE4122" w:rsidP="00E91456">
      <w:pPr>
        <w:spacing w:line="360" w:lineRule="auto"/>
        <w:ind w:firstLine="360"/>
        <w:jc w:val="both"/>
      </w:pPr>
      <w:r w:rsidRPr="005C30E0">
        <w:t xml:space="preserve">Našou hlavnou vetvou je master ktorú sme museli </w:t>
      </w:r>
      <w:r w:rsidR="008742FC">
        <w:t>špecifikovať</w:t>
      </w:r>
      <w:r w:rsidRPr="005C30E0">
        <w:t xml:space="preserve"> ako hlavnú v príkaze git push</w:t>
      </w:r>
      <w:r w:rsidR="008742FC">
        <w:t>. T</w:t>
      </w:r>
      <w:r w:rsidRPr="005C30E0">
        <w:t>ýmto spôsobom sa všetky naše commity budú ukladať na vetvu master.</w:t>
      </w:r>
    </w:p>
    <w:p w14:paraId="0267CE3A" w14:textId="77777777" w:rsidR="00EE4122" w:rsidRPr="000B15E0" w:rsidRDefault="00EE4122" w:rsidP="000B15E0">
      <w:pPr>
        <w:pStyle w:val="podnadpisy"/>
      </w:pPr>
      <w:bookmarkStart w:id="69" w:name="_Toc98585100"/>
      <w:r w:rsidRPr="000B15E0">
        <w:t>Štruktúra projektu</w:t>
      </w:r>
      <w:bookmarkEnd w:id="69"/>
    </w:p>
    <w:p w14:paraId="635F457C" w14:textId="0135BAF5" w:rsidR="00EE4122" w:rsidRPr="005C30E0" w:rsidRDefault="00EE4122" w:rsidP="00E91456">
      <w:pPr>
        <w:spacing w:line="360" w:lineRule="auto"/>
        <w:ind w:left="360" w:firstLine="348"/>
        <w:jc w:val="both"/>
      </w:pPr>
      <w:r w:rsidRPr="005C30E0">
        <w:t xml:space="preserve">Po vytvorení projektu je vytvorených minimálne množstvo súborov, preto sme do nášho projektu pridali priečinky pre organizáciu a prehľadnosť súborov. </w:t>
      </w:r>
    </w:p>
    <w:p w14:paraId="58F98BA7" w14:textId="77777777" w:rsidR="00EE4122" w:rsidRPr="000B15E0" w:rsidRDefault="00EE4122" w:rsidP="000B15E0">
      <w:pPr>
        <w:pStyle w:val="podnadpisy"/>
      </w:pPr>
      <w:bookmarkStart w:id="70" w:name="_Toc98585101"/>
      <w:r w:rsidRPr="000B15E0">
        <mc:AlternateContent>
          <mc:Choice Requires="wpg">
            <w:drawing>
              <wp:anchor distT="0" distB="0" distL="114300" distR="114300" simplePos="0" relativeHeight="251664384" behindDoc="0" locked="0" layoutInCell="1" allowOverlap="1" wp14:anchorId="311ED576" wp14:editId="151FB876">
                <wp:simplePos x="0" y="0"/>
                <wp:positionH relativeFrom="margin">
                  <wp:posOffset>3931863</wp:posOffset>
                </wp:positionH>
                <wp:positionV relativeFrom="paragraph">
                  <wp:posOffset>68580</wp:posOffset>
                </wp:positionV>
                <wp:extent cx="1985592" cy="4391025"/>
                <wp:effectExtent l="0" t="0" r="0" b="9525"/>
                <wp:wrapSquare wrapText="bothSides"/>
                <wp:docPr id="25" name="Skupina 25"/>
                <wp:cNvGraphicFramePr/>
                <a:graphic xmlns:a="http://schemas.openxmlformats.org/drawingml/2006/main">
                  <a:graphicData uri="http://schemas.microsoft.com/office/word/2010/wordprocessingGroup">
                    <wpg:wgp>
                      <wpg:cNvGrpSpPr/>
                      <wpg:grpSpPr>
                        <a:xfrm>
                          <a:off x="0" y="0"/>
                          <a:ext cx="1985592" cy="4391025"/>
                          <a:chOff x="-1" y="0"/>
                          <a:chExt cx="1872692" cy="4262409"/>
                        </a:xfrm>
                      </wpg:grpSpPr>
                      <pic:pic xmlns:pic="http://schemas.openxmlformats.org/drawingml/2006/picture">
                        <pic:nvPicPr>
                          <pic:cNvPr id="23" name="Obrázok 23"/>
                          <pic:cNvPicPr>
                            <a:picLocks noChangeAspect="1"/>
                          </pic:cNvPicPr>
                        </pic:nvPicPr>
                        <pic:blipFill rotWithShape="1">
                          <a:blip r:embed="rId30">
                            <a:extLst>
                              <a:ext uri="{28A0092B-C50C-407E-A947-70E740481C1C}">
                                <a14:useLocalDpi xmlns:a14="http://schemas.microsoft.com/office/drawing/2010/main" val="0"/>
                              </a:ext>
                            </a:extLst>
                          </a:blip>
                          <a:srcRect r="33353"/>
                          <a:stretch/>
                        </pic:blipFill>
                        <pic:spPr>
                          <a:xfrm>
                            <a:off x="0" y="0"/>
                            <a:ext cx="1872691" cy="4019550"/>
                          </a:xfrm>
                          <a:prstGeom prst="rect">
                            <a:avLst/>
                          </a:prstGeom>
                        </pic:spPr>
                      </pic:pic>
                      <wps:wsp>
                        <wps:cNvPr id="24" name="Textové pole 24"/>
                        <wps:cNvSpPr txBox="1"/>
                        <wps:spPr>
                          <a:xfrm>
                            <a:off x="-1" y="4076701"/>
                            <a:ext cx="1872295" cy="185708"/>
                          </a:xfrm>
                          <a:prstGeom prst="rect">
                            <a:avLst/>
                          </a:prstGeom>
                          <a:solidFill>
                            <a:prstClr val="white"/>
                          </a:solidFill>
                          <a:ln>
                            <a:noFill/>
                          </a:ln>
                        </wps:spPr>
                        <wps:txbx>
                          <w:txbxContent>
                            <w:p w14:paraId="5DF307FC" w14:textId="250AB6FF" w:rsidR="00E64EE5" w:rsidRPr="00456F27" w:rsidRDefault="00E64EE5" w:rsidP="00EE4122">
                              <w:pPr>
                                <w:pStyle w:val="Popis"/>
                                <w:ind w:left="11"/>
                                <w:jc w:val="center"/>
                                <w:rPr>
                                  <w:b/>
                                  <w:color w:val="000000"/>
                                  <w:sz w:val="28"/>
                                </w:rPr>
                              </w:pPr>
                              <w:bookmarkStart w:id="71" w:name="_Toc97617580"/>
                              <w:r>
                                <w:t xml:space="preserve">O </w:t>
                              </w:r>
                              <w:fldSimple w:instr=" SEQ O \* ARABIC ">
                                <w:r>
                                  <w:rPr>
                                    <w:noProof/>
                                  </w:rPr>
                                  <w:t>8</w:t>
                                </w:r>
                              </w:fldSimple>
                              <w:r>
                                <w:t xml:space="preserve"> Štruktúra nového projektu</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ED576" id="Skupina 25" o:spid="_x0000_s1054" style="position:absolute;left:0;text-align:left;margin-left:309.6pt;margin-top:5.4pt;width:156.35pt;height:345.75pt;z-index:251664384;mso-position-horizontal-relative:margin;mso-width-relative:margin;mso-height-relative:margin" coordorigin="" coordsize="18726,4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">
                <v:shape id="Obrázok 23" o:spid="_x0000_s1055" type="#_x0000_t75" style="position:absolute;width:18726;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">
                  <v:imagedata r:id="rId31" o:title="" cropright="21858f"/>
                </v:shape>
                <v:shape id="Textové pole 24" o:spid="_x0000_s1056" type="#_x0000_t202" style="position:absolute;top:40767;width:18722;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5DF307FC" w14:textId="250AB6FF" w:rsidR="00E64EE5" w:rsidRPr="00456F27" w:rsidRDefault="00E64EE5" w:rsidP="00EE4122">
                        <w:pPr>
                          <w:pStyle w:val="Popis"/>
                          <w:ind w:left="11"/>
                          <w:jc w:val="center"/>
                          <w:rPr>
                            <w:b/>
                            <w:color w:val="000000"/>
                            <w:sz w:val="28"/>
                          </w:rPr>
                        </w:pPr>
                        <w:bookmarkStart w:id="72" w:name="_Toc97617580"/>
                        <w:r>
                          <w:t xml:space="preserve">O </w:t>
                        </w:r>
                        <w:fldSimple w:instr=" SEQ O \* ARABIC ">
                          <w:r>
                            <w:rPr>
                              <w:noProof/>
                            </w:rPr>
                            <w:t>8</w:t>
                          </w:r>
                        </w:fldSimple>
                        <w:r>
                          <w:t xml:space="preserve"> Štruktúra nového projektu</w:t>
                        </w:r>
                        <w:bookmarkEnd w:id="72"/>
                      </w:p>
                    </w:txbxContent>
                  </v:textbox>
                </v:shape>
                <w10:wrap type="square" anchorx="margin"/>
              </v:group>
            </w:pict>
          </mc:Fallback>
        </mc:AlternateContent>
      </w:r>
      <w:r w:rsidRPr="000B15E0">
        <w:t>Priečinok assets</w:t>
      </w:r>
      <w:bookmarkEnd w:id="70"/>
    </w:p>
    <w:p w14:paraId="6322F63C" w14:textId="5153C68F" w:rsidR="00EE4122" w:rsidRDefault="00EE4122" w:rsidP="00E91456">
      <w:pPr>
        <w:spacing w:line="360" w:lineRule="auto"/>
        <w:ind w:left="273" w:firstLine="435"/>
        <w:jc w:val="both"/>
      </w:pPr>
      <w:r w:rsidRPr="005C30E0">
        <w:t>V tomto priečinku sú uložené všetky súbory, ktoré naša aplikácia využíva pri jej chode. Tieto súbory môžu by</w:t>
      </w:r>
      <w:r>
        <w:t xml:space="preserve">ť </w:t>
      </w:r>
      <w:r w:rsidRPr="005C30E0">
        <w:t xml:space="preserve">obrázky, konfiguračné súbory, súbory so statickými dátami(JSON). </w:t>
      </w:r>
    </w:p>
    <w:p w14:paraId="4F4D3F60" w14:textId="77777777" w:rsidR="00EE4122" w:rsidRPr="005C30E0" w:rsidRDefault="00EE4122" w:rsidP="00E91456">
      <w:pPr>
        <w:spacing w:line="360" w:lineRule="auto"/>
        <w:ind w:firstLine="273"/>
        <w:jc w:val="both"/>
      </w:pPr>
      <w:r w:rsidRPr="005C30E0">
        <w:t>V našom assets priečinku sa nach</w:t>
      </w:r>
      <w:r>
        <w:t>á</w:t>
      </w:r>
      <w:r w:rsidRPr="005C30E0">
        <w:t>dzaj</w:t>
      </w:r>
      <w:r>
        <w:t>ú</w:t>
      </w:r>
      <w:r w:rsidRPr="005C30E0">
        <w:t xml:space="preserve"> tri podpriečinky:</w:t>
      </w:r>
    </w:p>
    <w:p w14:paraId="4D6BC6A4" w14:textId="1293B988" w:rsidR="00EE4122" w:rsidRPr="005C30E0" w:rsidRDefault="00EE4122" w:rsidP="00E91456">
      <w:pPr>
        <w:pStyle w:val="Odsekzoznamu"/>
        <w:numPr>
          <w:ilvl w:val="0"/>
          <w:numId w:val="9"/>
        </w:numPr>
        <w:ind w:hanging="243"/>
      </w:pPr>
      <w:r w:rsidRPr="005C30E0">
        <w:t>fonts – obsahuje údaje o nami používanom štýle písma.</w:t>
      </w:r>
    </w:p>
    <w:p w14:paraId="1A7F0BBE" w14:textId="7EB5E576" w:rsidR="00EE4122" w:rsidRPr="005C30E0" w:rsidRDefault="00EE4122" w:rsidP="00E91456">
      <w:pPr>
        <w:pStyle w:val="Odsekzoznamu"/>
        <w:numPr>
          <w:ilvl w:val="0"/>
          <w:numId w:val="9"/>
        </w:numPr>
        <w:ind w:left="1843" w:hanging="142"/>
      </w:pPr>
      <w:r w:rsidRPr="005C30E0">
        <w:t>images – do tohto priečinku sme počas vývoja ukladali všetky obrázky ktoré naša aplikácia využíva</w:t>
      </w:r>
    </w:p>
    <w:p w14:paraId="16F24ABF" w14:textId="77777777" w:rsidR="00EE4122" w:rsidRDefault="00EE4122" w:rsidP="00E91456">
      <w:pPr>
        <w:pStyle w:val="Odsekzoznamu"/>
        <w:numPr>
          <w:ilvl w:val="0"/>
          <w:numId w:val="9"/>
        </w:numPr>
        <w:ind w:hanging="243"/>
      </w:pPr>
      <w:r w:rsidRPr="005C30E0">
        <w:t>test_respose – obsahuje uloženú odpoveď EduPage pre testovanie a vývoj ak realtime dáta z EduPage nie sú k</w:t>
      </w:r>
      <w:r>
        <w:t> </w:t>
      </w:r>
      <w:r w:rsidRPr="005C30E0">
        <w:t>dispozícii</w:t>
      </w:r>
    </w:p>
    <w:p w14:paraId="682A493E" w14:textId="77777777" w:rsidR="00EE4122" w:rsidRPr="005C30E0" w:rsidRDefault="00EE4122" w:rsidP="00E91456">
      <w:pPr>
        <w:jc w:val="both"/>
      </w:pPr>
    </w:p>
    <w:p w14:paraId="3948B0C8" w14:textId="77777777" w:rsidR="00EE4122" w:rsidRPr="000B15E0" w:rsidRDefault="00EE4122" w:rsidP="000B15E0">
      <w:pPr>
        <w:pStyle w:val="podnadpisy"/>
      </w:pPr>
      <w:bookmarkStart w:id="73" w:name="_Toc98585102"/>
      <w:r w:rsidRPr="000B15E0">
        <w:t>Priečinok lib</w:t>
      </w:r>
      <w:bookmarkEnd w:id="73"/>
    </w:p>
    <w:p w14:paraId="34B2B9A8" w14:textId="122DF804" w:rsidR="00EE4122" w:rsidRPr="005C30E0" w:rsidRDefault="00EE4122" w:rsidP="00E91456">
      <w:pPr>
        <w:spacing w:line="360" w:lineRule="auto"/>
        <w:ind w:left="360" w:firstLine="348"/>
        <w:jc w:val="both"/>
      </w:pPr>
      <w:r w:rsidRPr="005C30E0">
        <w:t xml:space="preserve">Priečinok lib obsahuje </w:t>
      </w:r>
      <w:r w:rsidR="00F46367">
        <w:t>kompletný</w:t>
      </w:r>
      <w:r w:rsidRPr="005C30E0">
        <w:t xml:space="preserve"> zdrojový kód aplikácie. Tento priečinok sme si rozdelili na pod priečinky podľa využitia dát v nich.</w:t>
      </w:r>
    </w:p>
    <w:p w14:paraId="47892312" w14:textId="77777777" w:rsidR="00EE4122" w:rsidRPr="005C30E0" w:rsidRDefault="00EE4122" w:rsidP="00E91456">
      <w:pPr>
        <w:pStyle w:val="Odsekzoznamu"/>
        <w:numPr>
          <w:ilvl w:val="0"/>
          <w:numId w:val="13"/>
        </w:numPr>
      </w:pPr>
      <w:r w:rsidRPr="005C30E0">
        <w:lastRenderedPageBreak/>
        <w:t>models – do tohto priečinku sme ukladali súbory s triedami, ktoré slúžia iba ako modely, t.j. napríklad User model alebo model pre vyučovaciu hodinu</w:t>
      </w:r>
    </w:p>
    <w:p w14:paraId="7313367D" w14:textId="77777777" w:rsidR="00EE4122" w:rsidRPr="005C30E0" w:rsidRDefault="00EE4122" w:rsidP="00E91456">
      <w:pPr>
        <w:pStyle w:val="Odsekzoznamu"/>
        <w:numPr>
          <w:ilvl w:val="0"/>
          <w:numId w:val="13"/>
        </w:numPr>
      </w:pPr>
      <w:r w:rsidRPr="005C30E0">
        <w:t>providers – do priečinku providers sme ukladali súbory s triedami providerov, ktoré riešia state management v našom projekte</w:t>
      </w:r>
    </w:p>
    <w:p w14:paraId="431E4828" w14:textId="77777777" w:rsidR="00EE4122" w:rsidRPr="005C30E0" w:rsidRDefault="00EE4122" w:rsidP="00E91456">
      <w:pPr>
        <w:pStyle w:val="Odsekzoznamu"/>
        <w:numPr>
          <w:ilvl w:val="0"/>
          <w:numId w:val="13"/>
        </w:numPr>
      </w:pPr>
      <w:r w:rsidRPr="005C30E0">
        <w:t>screens – v priečinku screens sa nachádzajú súbory s triedami widgetov jednotlivých obrazoviek</w:t>
      </w:r>
    </w:p>
    <w:p w14:paraId="7BC2EBFD" w14:textId="08905C17" w:rsidR="00EE4122" w:rsidRPr="005C30E0" w:rsidRDefault="00EE4122" w:rsidP="00E91456">
      <w:pPr>
        <w:pStyle w:val="Odsekzoznamu"/>
        <w:numPr>
          <w:ilvl w:val="0"/>
          <w:numId w:val="13"/>
        </w:numPr>
      </w:pPr>
      <w:r w:rsidRPr="005C30E0">
        <w:t>utils – tento priečinok obsahuje súbory so všetkými statickými metódami a konštantami pre náš projekt</w:t>
      </w:r>
      <w:r w:rsidR="00F46367">
        <w:t>,</w:t>
      </w:r>
      <w:r w:rsidRPr="005C30E0">
        <w:t xml:space="preserve"> ktoré sa dali oddeliť od dynamickej časti kódu</w:t>
      </w:r>
    </w:p>
    <w:p w14:paraId="7FE4315B" w14:textId="77777777" w:rsidR="00EE4122" w:rsidRPr="005C30E0" w:rsidRDefault="00EE4122" w:rsidP="00E91456">
      <w:pPr>
        <w:pStyle w:val="Odsekzoznamu"/>
        <w:numPr>
          <w:ilvl w:val="0"/>
          <w:numId w:val="13"/>
        </w:numPr>
      </w:pPr>
      <w:r w:rsidRPr="005C30E0">
        <w:t>widgets – v tomto rozsiahlom priečinku sa nachádza viacero podpriečinkov, podpriečinky zlučujú widgety ktoré patria iba k daným obrazovkám. Mimo týchto podpriečinkov sú widgety ktoré patria viacerým obrazovkám naraz.</w:t>
      </w:r>
    </w:p>
    <w:p w14:paraId="7046785A" w14:textId="09A84757" w:rsidR="00EE4122" w:rsidRPr="005C30E0" w:rsidRDefault="00CB198B" w:rsidP="00E91456">
      <w:pPr>
        <w:pStyle w:val="Odsekzoznamu"/>
        <w:numPr>
          <w:ilvl w:val="0"/>
          <w:numId w:val="13"/>
        </w:numPr>
      </w:pPr>
      <w:r w:rsidRPr="005C30E0">
        <w:rPr>
          <w:noProof/>
        </w:rPr>
        <mc:AlternateContent>
          <mc:Choice Requires="wpg">
            <w:drawing>
              <wp:anchor distT="0" distB="0" distL="114300" distR="114300" simplePos="0" relativeHeight="251666432" behindDoc="0" locked="0" layoutInCell="1" allowOverlap="1" wp14:anchorId="3C951A0C" wp14:editId="6B2ABC6E">
                <wp:simplePos x="0" y="0"/>
                <wp:positionH relativeFrom="column">
                  <wp:posOffset>3251200</wp:posOffset>
                </wp:positionH>
                <wp:positionV relativeFrom="paragraph">
                  <wp:posOffset>1153795</wp:posOffset>
                </wp:positionV>
                <wp:extent cx="1913255" cy="2541905"/>
                <wp:effectExtent l="0" t="0" r="0" b="0"/>
                <wp:wrapTopAndBottom/>
                <wp:docPr id="962" name="Skupina 962"/>
                <wp:cNvGraphicFramePr/>
                <a:graphic xmlns:a="http://schemas.openxmlformats.org/drawingml/2006/main">
                  <a:graphicData uri="http://schemas.microsoft.com/office/word/2010/wordprocessingGroup">
                    <wpg:wgp>
                      <wpg:cNvGrpSpPr/>
                      <wpg:grpSpPr>
                        <a:xfrm>
                          <a:off x="0" y="0"/>
                          <a:ext cx="1913255" cy="2541905"/>
                          <a:chOff x="1409735" y="-73521"/>
                          <a:chExt cx="1914509" cy="2388142"/>
                        </a:xfrm>
                      </wpg:grpSpPr>
                      <pic:pic xmlns:pic="http://schemas.openxmlformats.org/drawingml/2006/picture">
                        <pic:nvPicPr>
                          <pic:cNvPr id="960" name="Obrázok 960"/>
                          <pic:cNvPicPr>
                            <a:picLocks noChangeAspect="1"/>
                          </pic:cNvPicPr>
                        </pic:nvPicPr>
                        <pic:blipFill rotWithShape="1">
                          <a:blip r:embed="rId32">
                            <a:extLst>
                              <a:ext uri="{28A0092B-C50C-407E-A947-70E740481C1C}">
                                <a14:useLocalDpi xmlns:a14="http://schemas.microsoft.com/office/drawing/2010/main" val="0"/>
                              </a:ext>
                            </a:extLst>
                          </a:blip>
                          <a:srcRect r="39817"/>
                          <a:stretch/>
                        </pic:blipFill>
                        <pic:spPr>
                          <a:xfrm>
                            <a:off x="1409735" y="-73521"/>
                            <a:ext cx="1914509" cy="2200518"/>
                          </a:xfrm>
                          <a:prstGeom prst="rect">
                            <a:avLst/>
                          </a:prstGeom>
                        </pic:spPr>
                      </pic:pic>
                      <wps:wsp>
                        <wps:cNvPr id="961" name="Textové pole 961"/>
                        <wps:cNvSpPr txBox="1"/>
                        <wps:spPr>
                          <a:xfrm>
                            <a:off x="1562966" y="2167133"/>
                            <a:ext cx="1608708" cy="147488"/>
                          </a:xfrm>
                          <a:prstGeom prst="rect">
                            <a:avLst/>
                          </a:prstGeom>
                          <a:solidFill>
                            <a:prstClr val="white"/>
                          </a:solidFill>
                          <a:ln>
                            <a:noFill/>
                          </a:ln>
                        </wps:spPr>
                        <wps:txbx>
                          <w:txbxContent>
                            <w:p w14:paraId="6A26DFDB" w14:textId="78609E15" w:rsidR="00E64EE5" w:rsidRPr="00770D30" w:rsidRDefault="00E64EE5" w:rsidP="00EE4122">
                              <w:pPr>
                                <w:pStyle w:val="Popis"/>
                                <w:ind w:left="11"/>
                                <w:jc w:val="center"/>
                                <w:rPr>
                                  <w:color w:val="000000"/>
                                  <w:sz w:val="24"/>
                                </w:rPr>
                              </w:pPr>
                              <w:bookmarkStart w:id="74" w:name="_Toc97617581"/>
                              <w:r>
                                <w:t xml:space="preserve">O </w:t>
                              </w:r>
                              <w:fldSimple w:instr=" SEQ O \* ARABIC ">
                                <w:r>
                                  <w:rPr>
                                    <w:noProof/>
                                  </w:rPr>
                                  <w:t>9</w:t>
                                </w:r>
                              </w:fldSimple>
                              <w:r>
                                <w:t xml:space="preserve"> Priečinok lib</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951A0C" id="Skupina 962" o:spid="_x0000_s1057" style="position:absolute;left:0;text-align:left;margin-left:256pt;margin-top:90.85pt;width:150.65pt;height:200.15pt;z-index:251666432;mso-width-relative:margin;mso-height-relative:margin" coordorigin="14097,-735" coordsize="19145,23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">
                <v:shape id="Obrázok 960" o:spid="_x0000_s1058" type="#_x0000_t75" style="position:absolute;left:14097;top:-735;width:19145;height:2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">
                  <v:imagedata r:id="rId33" o:title="" cropright="26094f"/>
                </v:shape>
                <v:shape id="Textové pole 961" o:spid="_x0000_s1059" type="#_x0000_t202" style="position:absolute;left:15629;top:21671;width:16087;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" stroked="f">
                  <v:textbox inset="0,0,0,0">
                    <w:txbxContent>
                      <w:p w14:paraId="6A26DFDB" w14:textId="78609E15" w:rsidR="00E64EE5" w:rsidRPr="00770D30" w:rsidRDefault="00E64EE5" w:rsidP="00EE4122">
                        <w:pPr>
                          <w:pStyle w:val="Popis"/>
                          <w:ind w:left="11"/>
                          <w:jc w:val="center"/>
                          <w:rPr>
                            <w:color w:val="000000"/>
                            <w:sz w:val="24"/>
                          </w:rPr>
                        </w:pPr>
                        <w:bookmarkStart w:id="75" w:name="_Toc97617581"/>
                        <w:r>
                          <w:t xml:space="preserve">O </w:t>
                        </w:r>
                        <w:fldSimple w:instr=" SEQ O \* ARABIC ">
                          <w:r>
                            <w:rPr>
                              <w:noProof/>
                            </w:rPr>
                            <w:t>9</w:t>
                          </w:r>
                        </w:fldSimple>
                        <w:r>
                          <w:t xml:space="preserve"> Priečinok lib</w:t>
                        </w:r>
                        <w:bookmarkEnd w:id="75"/>
                      </w:p>
                    </w:txbxContent>
                  </v:textbox>
                </v:shape>
                <w10:wrap type="topAndBottom"/>
              </v:group>
            </w:pict>
          </mc:Fallback>
        </mc:AlternateContent>
      </w:r>
      <w:r w:rsidRPr="005C30E0">
        <w:rPr>
          <w:noProof/>
        </w:rPr>
        <mc:AlternateContent>
          <mc:Choice Requires="wpg">
            <w:drawing>
              <wp:anchor distT="0" distB="0" distL="114300" distR="114300" simplePos="0" relativeHeight="251665408" behindDoc="0" locked="0" layoutInCell="1" allowOverlap="1" wp14:anchorId="27486E76" wp14:editId="618BAD43">
                <wp:simplePos x="0" y="0"/>
                <wp:positionH relativeFrom="column">
                  <wp:posOffset>1167130</wp:posOffset>
                </wp:positionH>
                <wp:positionV relativeFrom="paragraph">
                  <wp:posOffset>1149350</wp:posOffset>
                </wp:positionV>
                <wp:extent cx="1497330" cy="2680335"/>
                <wp:effectExtent l="0" t="0" r="7620" b="5715"/>
                <wp:wrapTopAndBottom/>
                <wp:docPr id="28" name="Skupina 28"/>
                <wp:cNvGraphicFramePr/>
                <a:graphic xmlns:a="http://schemas.openxmlformats.org/drawingml/2006/main">
                  <a:graphicData uri="http://schemas.microsoft.com/office/word/2010/wordprocessingGroup">
                    <wpg:wgp>
                      <wpg:cNvGrpSpPr/>
                      <wpg:grpSpPr>
                        <a:xfrm>
                          <a:off x="0" y="0"/>
                          <a:ext cx="1497330" cy="2680335"/>
                          <a:chOff x="-3536624" y="-100111"/>
                          <a:chExt cx="1663254" cy="3093458"/>
                        </a:xfrm>
                      </wpg:grpSpPr>
                      <pic:pic xmlns:pic="http://schemas.openxmlformats.org/drawingml/2006/picture">
                        <pic:nvPicPr>
                          <pic:cNvPr id="26" name="Obrázok 26"/>
                          <pic:cNvPicPr preferRelativeResize="0">
                            <a:picLocks noChangeAspect="1"/>
                          </pic:cNvPicPr>
                        </pic:nvPicPr>
                        <pic:blipFill rotWithShape="1">
                          <a:blip r:embed="rId34">
                            <a:extLst>
                              <a:ext uri="{28A0092B-C50C-407E-A947-70E740481C1C}">
                                <a14:useLocalDpi xmlns:a14="http://schemas.microsoft.com/office/drawing/2010/main" val="0"/>
                              </a:ext>
                            </a:extLst>
                          </a:blip>
                          <a:srcRect r="54119"/>
                          <a:stretch/>
                        </pic:blipFill>
                        <pic:spPr>
                          <a:xfrm>
                            <a:off x="-3536624" y="-100111"/>
                            <a:ext cx="1663254" cy="2793845"/>
                          </a:xfrm>
                          <a:prstGeom prst="rect">
                            <a:avLst/>
                          </a:prstGeom>
                        </pic:spPr>
                      </pic:pic>
                      <wps:wsp>
                        <wps:cNvPr id="27" name="Textové pole 27"/>
                        <wps:cNvSpPr txBox="1"/>
                        <wps:spPr>
                          <a:xfrm>
                            <a:off x="-3536624" y="2804380"/>
                            <a:ext cx="1663254" cy="188967"/>
                          </a:xfrm>
                          <a:prstGeom prst="rect">
                            <a:avLst/>
                          </a:prstGeom>
                          <a:solidFill>
                            <a:prstClr val="white"/>
                          </a:solidFill>
                          <a:ln>
                            <a:noFill/>
                          </a:ln>
                        </wps:spPr>
                        <wps:txbx>
                          <w:txbxContent>
                            <w:p w14:paraId="33509646" w14:textId="7D2C199B" w:rsidR="00E64EE5" w:rsidRPr="001E703A" w:rsidRDefault="00E64EE5" w:rsidP="00EE4122">
                              <w:pPr>
                                <w:pStyle w:val="Popis"/>
                                <w:ind w:left="11"/>
                                <w:jc w:val="center"/>
                                <w:rPr>
                                  <w:color w:val="000000"/>
                                  <w:sz w:val="24"/>
                                </w:rPr>
                              </w:pPr>
                              <w:bookmarkStart w:id="76" w:name="_Toc97617582"/>
                              <w:r>
                                <w:t xml:space="preserve">O </w:t>
                              </w:r>
                              <w:fldSimple w:instr=" SEQ O \* ARABIC ">
                                <w:r>
                                  <w:rPr>
                                    <w:noProof/>
                                  </w:rPr>
                                  <w:t>10</w:t>
                                </w:r>
                              </w:fldSimple>
                              <w:r>
                                <w:t xml:space="preserve"> Priečinok Assets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486E76" id="Skupina 28" o:spid="_x0000_s1060" style="position:absolute;left:0;text-align:left;margin-left:91.9pt;margin-top:90.5pt;width:117.9pt;height:211.05pt;z-index:251665408;mso-width-relative:margin;mso-height-relative:margin" coordorigin="-35366,-1001" coordsize="16632,30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">
                <v:shape id="Obrázok 26" o:spid="_x0000_s1061" type="#_x0000_t75" style="position:absolute;left:-35366;top:-1001;width:16633;height:27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">
                  <v:imagedata r:id="rId35" o:title="" cropright="35467f"/>
                </v:shape>
                <v:shape id="Textové pole 27" o:spid="_x0000_s1062" type="#_x0000_t202" style="position:absolute;left:-35366;top:28043;width:16633;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3509646" w14:textId="7D2C199B" w:rsidR="00E64EE5" w:rsidRPr="001E703A" w:rsidRDefault="00E64EE5" w:rsidP="00EE4122">
                        <w:pPr>
                          <w:pStyle w:val="Popis"/>
                          <w:ind w:left="11"/>
                          <w:jc w:val="center"/>
                          <w:rPr>
                            <w:color w:val="000000"/>
                            <w:sz w:val="24"/>
                          </w:rPr>
                        </w:pPr>
                        <w:bookmarkStart w:id="77" w:name="_Toc97617582"/>
                        <w:r>
                          <w:t xml:space="preserve">O </w:t>
                        </w:r>
                        <w:fldSimple w:instr=" SEQ O \* ARABIC ">
                          <w:r>
                            <w:rPr>
                              <w:noProof/>
                            </w:rPr>
                            <w:t>10</w:t>
                          </w:r>
                        </w:fldSimple>
                        <w:r>
                          <w:t xml:space="preserve"> Priečinok Assets</w:t>
                        </w:r>
                        <w:bookmarkEnd w:id="77"/>
                      </w:p>
                    </w:txbxContent>
                  </v:textbox>
                </v:shape>
                <w10:wrap type="topAndBottom"/>
              </v:group>
            </w:pict>
          </mc:Fallback>
        </mc:AlternateContent>
      </w:r>
      <w:r w:rsidR="00EE4122" w:rsidRPr="005C30E0">
        <w:t>main.dart – main.dart je jeden zo súborov vygenerovaným automaticky pri vytvorení projektu. Tento súbor obsahuje metódu main ktorá je vstupným bodom na</w:t>
      </w:r>
      <w:r w:rsidR="00EE4122">
        <w:t>š</w:t>
      </w:r>
      <w:r w:rsidR="00EE4122" w:rsidRPr="005C30E0">
        <w:t>ej aplikácie a ktorej súčasťou je spúšťanie samotnej aplikácie.</w:t>
      </w:r>
    </w:p>
    <w:p w14:paraId="5A83FE1E" w14:textId="719F5C63" w:rsidR="00EE4122" w:rsidRPr="005C30E0" w:rsidRDefault="00EE4122" w:rsidP="00E91456">
      <w:pPr>
        <w:jc w:val="both"/>
      </w:pPr>
    </w:p>
    <w:p w14:paraId="14B8B49F" w14:textId="77777777" w:rsidR="00EE4122" w:rsidRPr="000B15E0" w:rsidRDefault="00EE4122" w:rsidP="000B15E0">
      <w:pPr>
        <w:pStyle w:val="podnadpisy"/>
      </w:pPr>
      <w:bookmarkStart w:id="78" w:name="_Toc98585103"/>
      <w:r w:rsidRPr="000B15E0">
        <w:t>Pubspec.yaml</w:t>
      </w:r>
      <w:bookmarkEnd w:id="78"/>
    </w:p>
    <w:p w14:paraId="0CF5E493" w14:textId="77777777" w:rsidR="00EE4122" w:rsidRDefault="00EE4122" w:rsidP="00E91456">
      <w:pPr>
        <w:spacing w:line="360" w:lineRule="auto"/>
        <w:ind w:left="708" w:firstLine="516"/>
        <w:jc w:val="both"/>
      </w:pPr>
      <w:r w:rsidRPr="005C30E0">
        <w:t xml:space="preserve">Do súboru pubspec sme zapisovali všetky balíčky ktoré sme potrebovali importovať do  nášho projektu. Tieto balíčky sa zapisujú každý do jedného riadku s korešpondujúcou verziou balíčku. </w:t>
      </w:r>
      <w:r w:rsidRPr="005C30E0">
        <w:tab/>
      </w:r>
    </w:p>
    <w:p w14:paraId="504E8057" w14:textId="6AAF3042" w:rsidR="00EE4122" w:rsidRPr="005C30E0" w:rsidRDefault="00EE4122" w:rsidP="00E91456">
      <w:pPr>
        <w:spacing w:line="360" w:lineRule="auto"/>
        <w:ind w:left="708" w:firstLine="516"/>
        <w:jc w:val="both"/>
      </w:pPr>
      <w:r w:rsidRPr="005C30E0">
        <w:t xml:space="preserve">Formát tohto súboru nám </w:t>
      </w:r>
      <w:r>
        <w:t xml:space="preserve">však </w:t>
      </w:r>
      <w:r w:rsidRPr="005C30E0">
        <w:t>prinášal často problémy, vzhľadom na to že jedna medzer</w:t>
      </w:r>
      <w:r w:rsidR="00802DB8">
        <w:t>a</w:t>
      </w:r>
      <w:r w:rsidRPr="005C30E0">
        <w:t xml:space="preserve"> na nesprávnom mieste spôsobila</w:t>
      </w:r>
      <w:r w:rsidR="00802DB8">
        <w:t>,</w:t>
      </w:r>
      <w:r w:rsidRPr="005C30E0">
        <w:t xml:space="preserve"> že projekt vôbec nefungoval. Aj napriek týmto problémom je tento súbor prehľadný a vďaka radám IDE pri chybách aj ľahko editovateľný. </w:t>
      </w:r>
    </w:p>
    <w:p w14:paraId="6E9E787F" w14:textId="0ACAAA65" w:rsidR="00EE4122" w:rsidRPr="005C30E0" w:rsidRDefault="00641C82" w:rsidP="00E91456">
      <w:pPr>
        <w:spacing w:line="360" w:lineRule="auto"/>
        <w:ind w:left="708" w:firstLine="708"/>
        <w:jc w:val="both"/>
      </w:pPr>
      <w:r w:rsidRPr="005C30E0">
        <w:rPr>
          <w:noProof/>
        </w:rPr>
        <w:lastRenderedPageBreak/>
        <mc:AlternateContent>
          <mc:Choice Requires="wpg">
            <w:drawing>
              <wp:anchor distT="0" distB="0" distL="114300" distR="114300" simplePos="0" relativeHeight="251668480" behindDoc="0" locked="0" layoutInCell="1" allowOverlap="1" wp14:anchorId="16864A69" wp14:editId="2629A54C">
                <wp:simplePos x="0" y="0"/>
                <wp:positionH relativeFrom="column">
                  <wp:posOffset>139700</wp:posOffset>
                </wp:positionH>
                <wp:positionV relativeFrom="paragraph">
                  <wp:posOffset>718820</wp:posOffset>
                </wp:positionV>
                <wp:extent cx="3251200" cy="2680970"/>
                <wp:effectExtent l="0" t="0" r="6350" b="5080"/>
                <wp:wrapTopAndBottom/>
                <wp:docPr id="970" name="Skupina 970"/>
                <wp:cNvGraphicFramePr/>
                <a:graphic xmlns:a="http://schemas.openxmlformats.org/drawingml/2006/main">
                  <a:graphicData uri="http://schemas.microsoft.com/office/word/2010/wordprocessingGroup">
                    <wpg:wgp>
                      <wpg:cNvGrpSpPr/>
                      <wpg:grpSpPr>
                        <a:xfrm>
                          <a:off x="0" y="0"/>
                          <a:ext cx="3251200" cy="2680970"/>
                          <a:chOff x="0" y="0"/>
                          <a:chExt cx="3469420" cy="3063445"/>
                        </a:xfrm>
                      </wpg:grpSpPr>
                      <pic:pic xmlns:pic="http://schemas.openxmlformats.org/drawingml/2006/picture">
                        <pic:nvPicPr>
                          <pic:cNvPr id="966" name="Obrázok 966"/>
                          <pic:cNvPicPr>
                            <a:picLocks noChangeAspect="1"/>
                          </pic:cNvPicPr>
                        </pic:nvPicPr>
                        <pic:blipFill rotWithShape="1">
                          <a:blip r:embed="rId36">
                            <a:extLst>
                              <a:ext uri="{28A0092B-C50C-407E-A947-70E740481C1C}">
                                <a14:useLocalDpi xmlns:a14="http://schemas.microsoft.com/office/drawing/2010/main" val="0"/>
                              </a:ext>
                            </a:extLst>
                          </a:blip>
                          <a:srcRect b="2986"/>
                          <a:stretch/>
                        </pic:blipFill>
                        <pic:spPr>
                          <a:xfrm>
                            <a:off x="20210" y="0"/>
                            <a:ext cx="3429000" cy="2846106"/>
                          </a:xfrm>
                          <a:prstGeom prst="rect">
                            <a:avLst/>
                          </a:prstGeom>
                        </pic:spPr>
                      </pic:pic>
                      <wps:wsp>
                        <wps:cNvPr id="969" name="Textové pole 969"/>
                        <wps:cNvSpPr txBox="1"/>
                        <wps:spPr>
                          <a:xfrm>
                            <a:off x="0" y="2913325"/>
                            <a:ext cx="3469420" cy="150120"/>
                          </a:xfrm>
                          <a:prstGeom prst="rect">
                            <a:avLst/>
                          </a:prstGeom>
                          <a:solidFill>
                            <a:prstClr val="white"/>
                          </a:solidFill>
                          <a:ln>
                            <a:noFill/>
                          </a:ln>
                        </wps:spPr>
                        <wps:txbx>
                          <w:txbxContent>
                            <w:p w14:paraId="1EF9138E" w14:textId="32636AE0" w:rsidR="00E64EE5" w:rsidRPr="003868B8" w:rsidRDefault="00E64EE5" w:rsidP="00EE4122">
                              <w:pPr>
                                <w:pStyle w:val="Popis"/>
                                <w:ind w:left="0" w:firstLine="0"/>
                                <w:jc w:val="center"/>
                                <w:rPr>
                                  <w:noProof/>
                                  <w:color w:val="000000"/>
                                  <w:sz w:val="24"/>
                                </w:rPr>
                              </w:pPr>
                              <w:bookmarkStart w:id="79" w:name="_Toc97617583"/>
                              <w:r>
                                <w:t xml:space="preserve">O </w:t>
                              </w:r>
                              <w:fldSimple w:instr=" SEQ O \* ARABIC ">
                                <w:r>
                                  <w:rPr>
                                    <w:noProof/>
                                  </w:rPr>
                                  <w:t>11</w:t>
                                </w:r>
                              </w:fldSimple>
                              <w:r w:rsidRPr="005F1300">
                                <w:t xml:space="preserve"> pubspec assets a fonts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864A69" id="Skupina 970" o:spid="_x0000_s1063" style="position:absolute;left:0;text-align:left;margin-left:11pt;margin-top:56.6pt;width:256pt;height:211.1pt;z-index:251668480;mso-width-relative:margin;mso-height-relative:margin" coordsize="34694,30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">
                <v:shape id="Obrázok 966" o:spid="_x0000_s1064" type="#_x0000_t75" style="position:absolute;left:202;width:34290;height:28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">
                  <v:imagedata r:id="rId37" o:title="" cropbottom="1957f"/>
                </v:shape>
                <v:shape id="Textové pole 969" o:spid="_x0000_s1065" type="#_x0000_t202" style="position:absolute;top:29133;width:34694;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" stroked="f">
                  <v:textbox inset="0,0,0,0">
                    <w:txbxContent>
                      <w:p w14:paraId="1EF9138E" w14:textId="32636AE0" w:rsidR="00E64EE5" w:rsidRPr="003868B8" w:rsidRDefault="00E64EE5" w:rsidP="00EE4122">
                        <w:pPr>
                          <w:pStyle w:val="Popis"/>
                          <w:ind w:left="0" w:firstLine="0"/>
                          <w:jc w:val="center"/>
                          <w:rPr>
                            <w:noProof/>
                            <w:color w:val="000000"/>
                            <w:sz w:val="24"/>
                          </w:rPr>
                        </w:pPr>
                        <w:bookmarkStart w:id="80" w:name="_Toc97617583"/>
                        <w:r>
                          <w:t xml:space="preserve">O </w:t>
                        </w:r>
                        <w:fldSimple w:instr=" SEQ O \* ARABIC ">
                          <w:r>
                            <w:rPr>
                              <w:noProof/>
                            </w:rPr>
                            <w:t>11</w:t>
                          </w:r>
                        </w:fldSimple>
                        <w:r w:rsidRPr="005F1300">
                          <w:t xml:space="preserve"> pubspec assets a fonts</w:t>
                        </w:r>
                        <w:bookmarkEnd w:id="80"/>
                      </w:p>
                    </w:txbxContent>
                  </v:textbox>
                </v:shape>
                <w10:wrap type="topAndBottom"/>
              </v:group>
            </w:pict>
          </mc:Fallback>
        </mc:AlternateContent>
      </w:r>
      <w:r w:rsidRPr="005C30E0">
        <w:rPr>
          <w:noProof/>
        </w:rPr>
        <mc:AlternateContent>
          <mc:Choice Requires="wpg">
            <w:drawing>
              <wp:anchor distT="0" distB="0" distL="114300" distR="114300" simplePos="0" relativeHeight="251667456" behindDoc="0" locked="0" layoutInCell="1" allowOverlap="1" wp14:anchorId="5BEEEC30" wp14:editId="37CC4ABF">
                <wp:simplePos x="0" y="0"/>
                <wp:positionH relativeFrom="column">
                  <wp:posOffset>3683000</wp:posOffset>
                </wp:positionH>
                <wp:positionV relativeFrom="paragraph">
                  <wp:posOffset>1143000</wp:posOffset>
                </wp:positionV>
                <wp:extent cx="1590675" cy="1601470"/>
                <wp:effectExtent l="0" t="0" r="9525" b="0"/>
                <wp:wrapTopAndBottom/>
                <wp:docPr id="965" name="Skupina 965"/>
                <wp:cNvGraphicFramePr/>
                <a:graphic xmlns:a="http://schemas.openxmlformats.org/drawingml/2006/main">
                  <a:graphicData uri="http://schemas.microsoft.com/office/word/2010/wordprocessingGroup">
                    <wpg:wgp>
                      <wpg:cNvGrpSpPr/>
                      <wpg:grpSpPr>
                        <a:xfrm>
                          <a:off x="0" y="0"/>
                          <a:ext cx="1590675" cy="1601470"/>
                          <a:chOff x="0" y="0"/>
                          <a:chExt cx="1590675" cy="1601470"/>
                        </a:xfrm>
                      </wpg:grpSpPr>
                      <pic:pic xmlns:pic="http://schemas.openxmlformats.org/drawingml/2006/picture">
                        <pic:nvPicPr>
                          <pic:cNvPr id="10" name="Obrázok 1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wps:wsp>
                        <wps:cNvPr id="964" name="Textové pole 964"/>
                        <wps:cNvSpPr txBox="1"/>
                        <wps:spPr>
                          <a:xfrm>
                            <a:off x="0" y="1343025"/>
                            <a:ext cx="1590675" cy="258445"/>
                          </a:xfrm>
                          <a:prstGeom prst="rect">
                            <a:avLst/>
                          </a:prstGeom>
                          <a:solidFill>
                            <a:prstClr val="white"/>
                          </a:solidFill>
                          <a:ln>
                            <a:noFill/>
                          </a:ln>
                        </wps:spPr>
                        <wps:txbx>
                          <w:txbxContent>
                            <w:p w14:paraId="1943AEFD" w14:textId="06652F8A" w:rsidR="00E64EE5" w:rsidRPr="0022119F" w:rsidRDefault="00E64EE5" w:rsidP="00EE4122">
                              <w:pPr>
                                <w:pStyle w:val="Popis"/>
                                <w:ind w:left="11"/>
                                <w:jc w:val="center"/>
                                <w:rPr>
                                  <w:color w:val="000000"/>
                                  <w:sz w:val="24"/>
                                </w:rPr>
                              </w:pPr>
                              <w:bookmarkStart w:id="81" w:name="_Toc97617584"/>
                              <w:r>
                                <w:t xml:space="preserve">O </w:t>
                              </w:r>
                              <w:fldSimple w:instr=" SEQ O \* ARABIC ">
                                <w:r>
                                  <w:rPr>
                                    <w:noProof/>
                                  </w:rPr>
                                  <w:t>12</w:t>
                                </w:r>
                              </w:fldSimple>
                              <w:r>
                                <w:t xml:space="preserve"> pubspec balíčky</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EEEC30" id="Skupina 965" o:spid="_x0000_s1066" style="position:absolute;left:0;text-align:left;margin-left:290pt;margin-top:90pt;width:125.25pt;height:126.1pt;z-index:251667456" coordsize="15906,1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">
                <v:shape id="Obrázok 10" o:spid="_x0000_s1067" type="#_x0000_t75" style="position:absolute;width:1590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">
                  <v:imagedata r:id="rId39" o:title=""/>
                </v:shape>
                <v:shape id="Textové pole 964" o:spid="_x0000_s1068" type="#_x0000_t202" style="position:absolute;top:13430;width:159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" stroked="f">
                  <v:textbox style="mso-fit-shape-to-text:t" inset="0,0,0,0">
                    <w:txbxContent>
                      <w:p w14:paraId="1943AEFD" w14:textId="06652F8A" w:rsidR="00E64EE5" w:rsidRPr="0022119F" w:rsidRDefault="00E64EE5" w:rsidP="00EE4122">
                        <w:pPr>
                          <w:pStyle w:val="Popis"/>
                          <w:ind w:left="11"/>
                          <w:jc w:val="center"/>
                          <w:rPr>
                            <w:color w:val="000000"/>
                            <w:sz w:val="24"/>
                          </w:rPr>
                        </w:pPr>
                        <w:bookmarkStart w:id="82" w:name="_Toc97617584"/>
                        <w:r>
                          <w:t xml:space="preserve">O </w:t>
                        </w:r>
                        <w:fldSimple w:instr=" SEQ O \* ARABIC ">
                          <w:r>
                            <w:rPr>
                              <w:noProof/>
                            </w:rPr>
                            <w:t>12</w:t>
                          </w:r>
                        </w:fldSimple>
                        <w:r>
                          <w:t xml:space="preserve"> pubspec balíčky</w:t>
                        </w:r>
                        <w:bookmarkEnd w:id="82"/>
                      </w:p>
                    </w:txbxContent>
                  </v:textbox>
                </v:shape>
                <w10:wrap type="topAndBottom"/>
              </v:group>
            </w:pict>
          </mc:Fallback>
        </mc:AlternateContent>
      </w:r>
      <w:r w:rsidR="00EE4122">
        <w:t>P</w:t>
      </w:r>
      <w:r w:rsidR="00EE4122" w:rsidRPr="005C30E0">
        <w:t>ubspec.yaml taktiež musí obsahovať všetky obrázky a iné súbory ktoré nie sú zdrojovým kódom aplikácie.</w:t>
      </w:r>
      <w:r w:rsidR="00F2052F">
        <w:rPr>
          <w:noProof/>
        </w:rPr>
        <w:t xml:space="preserve"> [5] </w:t>
      </w:r>
      <w:r w:rsidR="00EE4122" w:rsidRPr="005C30E0">
        <w:t xml:space="preserve"> Ďalej sme do pubspecu museli zapísať náš font Sen ktorý v na</w:t>
      </w:r>
      <w:r w:rsidR="00EE4122">
        <w:t>š</w:t>
      </w:r>
      <w:r w:rsidR="00EE4122" w:rsidRPr="005C30E0">
        <w:t xml:space="preserve">ej aplikácii používame. </w:t>
      </w:r>
    </w:p>
    <w:p w14:paraId="508199BF" w14:textId="77777777" w:rsidR="00EE4122" w:rsidRPr="000B15E0" w:rsidRDefault="00EE4122" w:rsidP="000B15E0">
      <w:pPr>
        <w:pStyle w:val="podnadpisy"/>
      </w:pPr>
      <w:bookmarkStart w:id="83" w:name="_Toc98585104"/>
      <w:r w:rsidRPr="000B15E0">
        <w:t>Firebase autentifikácia a cloudové úložisko</w:t>
      </w:r>
      <w:bookmarkEnd w:id="83"/>
    </w:p>
    <w:p w14:paraId="16F406BC" w14:textId="77777777" w:rsidR="00EE4122" w:rsidRPr="005C30E0" w:rsidRDefault="00EE4122" w:rsidP="00E91456">
      <w:pPr>
        <w:spacing w:line="360" w:lineRule="auto"/>
        <w:ind w:left="360" w:firstLine="348"/>
        <w:jc w:val="both"/>
      </w:pPr>
      <w:r w:rsidRPr="005C30E0">
        <w:t xml:space="preserve">Integrácia služieb Firebase je jednoducho uskutočniteľná vďaka balíčkom. V našom projekte využívame služby Firebase Authentification a Firebase Cloud Firestore. </w:t>
      </w:r>
    </w:p>
    <w:p w14:paraId="2AB325AD" w14:textId="77777777" w:rsidR="00EE4122" w:rsidRPr="000B15E0" w:rsidRDefault="00EE4122" w:rsidP="000B15E0">
      <w:pPr>
        <w:pStyle w:val="podnadpisy"/>
      </w:pPr>
      <w:bookmarkStart w:id="84" w:name="_Toc98585105"/>
      <w:r w:rsidRPr="000B15E0">
        <w:t>Firebase Cloud Firestore</w:t>
      </w:r>
      <w:bookmarkEnd w:id="84"/>
    </w:p>
    <w:p w14:paraId="35B92D59" w14:textId="52EFD575" w:rsidR="00EE4122" w:rsidRPr="005C30E0" w:rsidRDefault="00EE4122" w:rsidP="00E91456">
      <w:pPr>
        <w:spacing w:line="360" w:lineRule="auto"/>
        <w:ind w:left="360" w:firstLine="348"/>
        <w:jc w:val="both"/>
      </w:pPr>
      <w:r w:rsidRPr="005C30E0">
        <w:t>Ako cloudové úložisko pre našu aplikáciu sme zvolili Firebase Cloud Firestore. Táto bezplatná služba je pre našu aplikáciu vhodnou možnosťou vďaka ľahkej implementácii, bezplatnosti a následne podpore a udržiavaniu Flutter balíčkov spoločnosťou Google.</w:t>
      </w:r>
    </w:p>
    <w:p w14:paraId="1C0D7E75" w14:textId="77777777" w:rsidR="00EE4122" w:rsidRPr="000B15E0" w:rsidRDefault="00EE4122" w:rsidP="000B15E0">
      <w:pPr>
        <w:pStyle w:val="podnadpisy"/>
      </w:pPr>
      <w:bookmarkStart w:id="85" w:name="_Toc98585106"/>
      <w:r w:rsidRPr="000B15E0">
        <w:t>Firebase Authentification</w:t>
      </w:r>
      <w:bookmarkEnd w:id="85"/>
    </w:p>
    <w:p w14:paraId="4CB92126" w14:textId="47B42F1C" w:rsidR="00EE4122" w:rsidRPr="00654B91" w:rsidRDefault="00EE4122" w:rsidP="00E91456">
      <w:pPr>
        <w:spacing w:line="360" w:lineRule="auto"/>
        <w:ind w:left="360" w:firstLine="348"/>
        <w:jc w:val="both"/>
        <w:rPr>
          <w:lang w:val="en-GB"/>
        </w:rPr>
      </w:pPr>
      <w:r w:rsidRPr="005C30E0">
        <w:t>Prihlasovanie bolo prvou funkcionalitou pridanou do na</w:t>
      </w:r>
      <w:r>
        <w:t>š</w:t>
      </w:r>
      <w:r w:rsidRPr="005C30E0">
        <w:t xml:space="preserve">ej aplikácie. Tento proces sme implementovali pomocou Firebase Auth. Prihlasovanie sme umožnili cez účet Google ako aj cez email a heslo. Po registrácii </w:t>
      </w:r>
      <w:r w:rsidR="00712920">
        <w:t>s</w:t>
      </w:r>
      <w:r w:rsidRPr="005C30E0">
        <w:t>a vo Firebase Authentification konzole vytvorí vstup s unikátne vygenerovaným UID ktoré je pridelen</w:t>
      </w:r>
      <w:r>
        <w:t>é</w:t>
      </w:r>
      <w:r w:rsidRPr="005C30E0">
        <w:t xml:space="preserve"> k emailu používateľa.</w:t>
      </w:r>
    </w:p>
    <w:p w14:paraId="7539960E" w14:textId="77777777" w:rsidR="00EE4122" w:rsidRPr="005C30E0" w:rsidRDefault="00EE4122" w:rsidP="00E91456">
      <w:pPr>
        <w:ind w:left="720"/>
        <w:jc w:val="both"/>
      </w:pPr>
    </w:p>
    <w:p w14:paraId="3D3E7C77" w14:textId="77777777" w:rsidR="00EE4122" w:rsidRPr="000B15E0" w:rsidRDefault="00EE4122" w:rsidP="000B15E0">
      <w:pPr>
        <w:pStyle w:val="podnadpisy"/>
      </w:pPr>
      <w:bookmarkStart w:id="86" w:name="_Toc98585107"/>
      <w:r w:rsidRPr="000B15E0">
        <w:t>Prihlasovanie a registrácia</w:t>
      </w:r>
      <w:bookmarkEnd w:id="86"/>
    </w:p>
    <w:p w14:paraId="2139B1EE" w14:textId="77777777" w:rsidR="00EE4122" w:rsidRDefault="00EE4122" w:rsidP="00E91456">
      <w:pPr>
        <w:spacing w:line="360" w:lineRule="auto"/>
        <w:ind w:left="360" w:firstLine="348"/>
        <w:jc w:val="both"/>
      </w:pPr>
      <w:r>
        <w:t xml:space="preserve">Po zapnutí aplikácie je používateľ prezentovaný s prihlasovacou obrazovkou. Na tejto obrazovke sa pri prihlasovaní nachádzajú dva widgety textového vstupu </w:t>
      </w:r>
      <w:r>
        <w:lastRenderedPageBreak/>
        <w:t>TextInputWidget. Pod vstupmi sa nachádzajú tlačidlá, tlačidlo na prihlásenie emailom a heslom a tlačidlo na prihlásenie pomocou účtu Google.</w:t>
      </w:r>
    </w:p>
    <w:p w14:paraId="3D6BC2FD" w14:textId="35AE0E34" w:rsidR="00EE4122" w:rsidRDefault="009339BB" w:rsidP="00E91456">
      <w:pPr>
        <w:spacing w:line="360" w:lineRule="auto"/>
        <w:ind w:left="360" w:firstLine="348"/>
        <w:jc w:val="both"/>
      </w:pPr>
      <w:r>
        <w:rPr>
          <w:noProof/>
        </w:rPr>
        <mc:AlternateContent>
          <mc:Choice Requires="wpg">
            <w:drawing>
              <wp:anchor distT="0" distB="0" distL="114300" distR="114300" simplePos="0" relativeHeight="251679744" behindDoc="0" locked="0" layoutInCell="1" allowOverlap="1" wp14:anchorId="37838CBE" wp14:editId="58C07839">
                <wp:simplePos x="0" y="0"/>
                <wp:positionH relativeFrom="margin">
                  <wp:posOffset>754380</wp:posOffset>
                </wp:positionH>
                <wp:positionV relativeFrom="paragraph">
                  <wp:posOffset>1353820</wp:posOffset>
                </wp:positionV>
                <wp:extent cx="3902075" cy="783590"/>
                <wp:effectExtent l="0" t="0" r="3175" b="0"/>
                <wp:wrapTopAndBottom/>
                <wp:docPr id="980" name="Skupina 980"/>
                <wp:cNvGraphicFramePr/>
                <a:graphic xmlns:a="http://schemas.openxmlformats.org/drawingml/2006/main">
                  <a:graphicData uri="http://schemas.microsoft.com/office/word/2010/wordprocessingGroup">
                    <wpg:wgp>
                      <wpg:cNvGrpSpPr/>
                      <wpg:grpSpPr>
                        <a:xfrm>
                          <a:off x="0" y="0"/>
                          <a:ext cx="3902075" cy="783590"/>
                          <a:chOff x="-72736" y="-322358"/>
                          <a:chExt cx="3902081" cy="785440"/>
                        </a:xfrm>
                      </wpg:grpSpPr>
                      <wps:wsp>
                        <wps:cNvPr id="977" name="Textové pole 977"/>
                        <wps:cNvSpPr txBox="1"/>
                        <wps:spPr>
                          <a:xfrm>
                            <a:off x="-72736" y="-322358"/>
                            <a:ext cx="3902081" cy="674689"/>
                          </a:xfrm>
                          <a:prstGeom prst="rect">
                            <a:avLst/>
                          </a:prstGeom>
                          <a:noFill/>
                          <a:ln w="6350">
                            <a:noFill/>
                          </a:ln>
                        </wps:spPr>
                        <wps:txbx>
                          <w:txbxContent>
                            <w:p w14:paraId="63A7CCD4" w14:textId="77777777" w:rsidR="00E64EE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64EE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64EE5" w:rsidRPr="005B262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78" name="Textové pole 978"/>
                        <wps:cNvSpPr txBox="1"/>
                        <wps:spPr>
                          <a:xfrm>
                            <a:off x="-72730" y="351904"/>
                            <a:ext cx="3902075" cy="111178"/>
                          </a:xfrm>
                          <a:prstGeom prst="rect">
                            <a:avLst/>
                          </a:prstGeom>
                          <a:solidFill>
                            <a:prstClr val="white"/>
                          </a:solidFill>
                          <a:ln>
                            <a:noFill/>
                          </a:ln>
                        </wps:spPr>
                        <wps:txbx>
                          <w:txbxContent>
                            <w:p w14:paraId="18356687" w14:textId="74F42151" w:rsidR="00E64EE5" w:rsidRPr="00B05428" w:rsidRDefault="00E64EE5" w:rsidP="00EE4122">
                              <w:pPr>
                                <w:pStyle w:val="Popis"/>
                                <w:ind w:left="11"/>
                                <w:jc w:val="center"/>
                                <w:rPr>
                                  <w:noProof/>
                                  <w:color w:val="000000"/>
                                  <w:sz w:val="24"/>
                                </w:rPr>
                              </w:pPr>
                              <w:bookmarkStart w:id="87" w:name="_Toc97617585"/>
                              <w:r>
                                <w:t xml:space="preserve">O </w:t>
                              </w:r>
                              <w:fldSimple w:instr=" SEQ O \* ARABIC ">
                                <w:r>
                                  <w:rPr>
                                    <w:noProof/>
                                  </w:rPr>
                                  <w:t>13</w:t>
                                </w:r>
                              </w:fldSimple>
                              <w:r>
                                <w:t xml:space="preserve"> Metódy Firebase Auth</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838CBE" id="Skupina 980" o:spid="_x0000_s1069" style="position:absolute;left:0;text-align:left;margin-left:59.4pt;margin-top:106.6pt;width:307.25pt;height:61.7pt;z-index:251679744;mso-position-horizontal-relative:margin;mso-width-relative:margin;mso-height-relative:margin" coordorigin="-727,-3223" coordsize="39020,7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">
                <v:shape id="Textové pole 977" o:spid="_x0000_s1070" type="#_x0000_t202" style="position:absolute;left:-727;top:-3223;width:39020;height:6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" filled="f" stroked="f" strokeweight=".5pt">
                  <v:textbox style="mso-fit-shape-to-text:t">
                    <w:txbxContent>
                      <w:p w14:paraId="63A7CCD4" w14:textId="77777777" w:rsidR="00E64EE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FirebaseAuth</w:t>
                        </w:r>
                        <w:r>
                          <w:rPr>
                            <w:rFonts w:ascii="Consolas" w:hAnsi="Consolas" w:cs="Courier New"/>
                            <w:color w:val="545454"/>
                            <w:sz w:val="17"/>
                            <w:szCs w:val="17"/>
                            <w:shd w:val="clear" w:color="auto" w:fill="FFFFFF"/>
                          </w:rPr>
                          <w:t xml:space="preserve"> </w:t>
                        </w:r>
                        <w:r w:rsidRPr="00BB7738">
                          <w:rPr>
                            <w:rFonts w:ascii="Consolas" w:hAnsi="Consolas"/>
                            <w:color w:val="545454"/>
                            <w:sz w:val="17"/>
                            <w:szCs w:val="17"/>
                          </w:rPr>
                          <w:t xml:space="preserve">_auth = </w:t>
                        </w:r>
                        <w:r w:rsidRPr="00AB321A">
                          <w:rPr>
                            <w:rFonts w:ascii="Consolas" w:hAnsi="Consolas" w:cs="Courier New"/>
                            <w:color w:val="007FAA"/>
                            <w:sz w:val="17"/>
                            <w:szCs w:val="17"/>
                            <w:shd w:val="clear" w:color="auto" w:fill="FFFFFF"/>
                          </w:rPr>
                          <w:t>FirebaseAuth</w:t>
                        </w:r>
                        <w:r w:rsidRPr="00BB7738">
                          <w:rPr>
                            <w:rFonts w:ascii="Consolas" w:hAnsi="Consolas"/>
                            <w:color w:val="545454"/>
                            <w:sz w:val="17"/>
                            <w:szCs w:val="17"/>
                          </w:rPr>
                          <w:t>.instance;</w:t>
                        </w:r>
                      </w:p>
                      <w:p w14:paraId="3769BF80" w14:textId="77777777" w:rsidR="00E64EE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olor w:val="545454"/>
                            <w:sz w:val="17"/>
                            <w:szCs w:val="17"/>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createUserWithEmailAndPassword</w:t>
                        </w:r>
                        <w:r w:rsidRPr="003A3874">
                          <w:rPr>
                            <w:rFonts w:ascii="Consolas" w:hAnsi="Consolas"/>
                            <w:color w:val="545454"/>
                            <w:sz w:val="17"/>
                            <w:szCs w:val="17"/>
                          </w:rPr>
                          <w:t>(...);</w:t>
                        </w:r>
                      </w:p>
                      <w:p w14:paraId="6EE46D36" w14:textId="77777777" w:rsidR="00E64EE5" w:rsidRPr="005B2625" w:rsidRDefault="00E64EE5" w:rsidP="00EE4122">
                        <w:pPr>
                          <w:pStyle w:val="Normlnywebov"/>
                          <w:pBdr>
                            <w:top w:val="single" w:sz="6" w:space="2" w:color="888888"/>
                            <w:left w:val="single" w:sz="6" w:space="2" w:color="888888"/>
                            <w:bottom w:val="single" w:sz="6" w:space="2" w:color="888888"/>
                            <w:right w:val="single" w:sz="6" w:space="1"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7928A1"/>
                            <w:sz w:val="17"/>
                            <w:szCs w:val="17"/>
                            <w:shd w:val="clear" w:color="auto" w:fill="FFFFFF"/>
                          </w:rPr>
                        </w:pPr>
                        <w:r w:rsidRPr="003A3874">
                          <w:rPr>
                            <w:rFonts w:ascii="Consolas" w:hAnsi="Consolas" w:cs="Courier New"/>
                            <w:color w:val="7928A1"/>
                            <w:sz w:val="17"/>
                            <w:szCs w:val="17"/>
                            <w:shd w:val="clear" w:color="auto" w:fill="FFFFFF"/>
                          </w:rPr>
                          <w:t>await</w:t>
                        </w:r>
                        <w:r w:rsidRPr="003A3874">
                          <w:rPr>
                            <w:rFonts w:ascii="Consolas" w:hAnsi="Consolas"/>
                            <w:color w:val="545454"/>
                            <w:sz w:val="17"/>
                            <w:szCs w:val="17"/>
                          </w:rPr>
                          <w:t xml:space="preserve"> _auth.</w:t>
                        </w:r>
                        <w:r w:rsidRPr="003A3874">
                          <w:rPr>
                            <w:rFonts w:ascii="Consolas" w:eastAsia="Times New Roman" w:hAnsi="Consolas"/>
                            <w:color w:val="C45911" w:themeColor="accent2" w:themeShade="BF"/>
                            <w:sz w:val="17"/>
                            <w:szCs w:val="17"/>
                          </w:rPr>
                          <w:t>signInWithEmailAndPassword</w:t>
                        </w:r>
                        <w:r>
                          <w:rPr>
                            <w:rFonts w:ascii="Consolas" w:hAnsi="Consolas"/>
                            <w:color w:val="545454"/>
                            <w:sz w:val="17"/>
                            <w:szCs w:val="17"/>
                          </w:rPr>
                          <w:t>(...);</w:t>
                        </w:r>
                        <w:r>
                          <w:rPr>
                            <w:rFonts w:ascii="Consolas" w:hAnsi="Consolas"/>
                            <w:color w:val="545454"/>
                            <w:sz w:val="17"/>
                            <w:szCs w:val="17"/>
                          </w:rPr>
                          <w:br/>
                        </w:r>
                        <w:r w:rsidRPr="00AB321A">
                          <w:rPr>
                            <w:rFonts w:ascii="Consolas" w:hAnsi="Consolas" w:cs="Courier New"/>
                            <w:color w:val="7928A1"/>
                            <w:sz w:val="17"/>
                            <w:szCs w:val="17"/>
                            <w:shd w:val="clear" w:color="auto" w:fill="FFFFFF"/>
                          </w:rPr>
                          <w:t>await</w:t>
                        </w:r>
                        <w:r w:rsidRPr="00AB321A">
                          <w:rPr>
                            <w:rFonts w:ascii="Consolas" w:hAnsi="Consolas"/>
                            <w:color w:val="545454"/>
                            <w:sz w:val="17"/>
                            <w:szCs w:val="17"/>
                          </w:rPr>
                          <w:t xml:space="preserve"> _auth.</w:t>
                        </w:r>
                        <w:r w:rsidRPr="00AB321A">
                          <w:rPr>
                            <w:rFonts w:ascii="Consolas" w:eastAsia="Times New Roman" w:hAnsi="Consolas"/>
                            <w:color w:val="C45911" w:themeColor="accent2" w:themeShade="BF"/>
                            <w:sz w:val="17"/>
                            <w:szCs w:val="17"/>
                          </w:rPr>
                          <w:t>signInWithCredential</w:t>
                        </w:r>
                        <w:r w:rsidRPr="00AB321A">
                          <w:rPr>
                            <w:rFonts w:ascii="Consolas" w:hAnsi="Consolas"/>
                            <w:color w:val="545454"/>
                            <w:sz w:val="17"/>
                            <w:szCs w:val="17"/>
                          </w:rPr>
                          <w:t>(</w:t>
                        </w:r>
                        <w:r w:rsidRPr="00AB321A">
                          <w:rPr>
                            <w:rFonts w:ascii="Consolas" w:hAnsi="Consolas" w:cs="Courier New"/>
                            <w:i/>
                            <w:color w:val="007FAA"/>
                            <w:sz w:val="17"/>
                            <w:szCs w:val="17"/>
                            <w:shd w:val="clear" w:color="auto" w:fill="FFFFFF"/>
                          </w:rPr>
                          <w:t>OAuthCredential</w:t>
                        </w:r>
                        <w:r w:rsidRPr="00AB321A">
                          <w:rPr>
                            <w:rFonts w:ascii="Consolas" w:hAnsi="Consolas"/>
                            <w:color w:val="545454"/>
                            <w:sz w:val="17"/>
                            <w:szCs w:val="17"/>
                          </w:rPr>
                          <w:t xml:space="preserve"> credential)</w:t>
                        </w:r>
                        <w:r>
                          <w:rPr>
                            <w:rFonts w:ascii="Consolas" w:hAnsi="Consolas"/>
                            <w:color w:val="545454"/>
                            <w:sz w:val="17"/>
                            <w:szCs w:val="17"/>
                          </w:rPr>
                          <w:t>;</w:t>
                        </w:r>
                      </w:p>
                    </w:txbxContent>
                  </v:textbox>
                </v:shape>
                <v:shape id="Textové pole 978" o:spid="_x0000_s1071" type="#_x0000_t202" style="position:absolute;left:-727;top:3519;width:39020;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" stroked="f">
                  <v:textbox inset="0,0,0,0">
                    <w:txbxContent>
                      <w:p w14:paraId="18356687" w14:textId="74F42151" w:rsidR="00E64EE5" w:rsidRPr="00B05428" w:rsidRDefault="00E64EE5" w:rsidP="00EE4122">
                        <w:pPr>
                          <w:pStyle w:val="Popis"/>
                          <w:ind w:left="11"/>
                          <w:jc w:val="center"/>
                          <w:rPr>
                            <w:noProof/>
                            <w:color w:val="000000"/>
                            <w:sz w:val="24"/>
                          </w:rPr>
                        </w:pPr>
                        <w:bookmarkStart w:id="88" w:name="_Toc97617585"/>
                        <w:r>
                          <w:t xml:space="preserve">O </w:t>
                        </w:r>
                        <w:fldSimple w:instr=" SEQ O \* ARABIC ">
                          <w:r>
                            <w:rPr>
                              <w:noProof/>
                            </w:rPr>
                            <w:t>13</w:t>
                          </w:r>
                        </w:fldSimple>
                        <w:r>
                          <w:t xml:space="preserve"> Metódy Firebase Auth</w:t>
                        </w:r>
                        <w:bookmarkEnd w:id="88"/>
                      </w:p>
                    </w:txbxContent>
                  </v:textbox>
                </v:shape>
                <w10:wrap type="topAndBottom" anchorx="margin"/>
              </v:group>
            </w:pict>
          </mc:Fallback>
        </mc:AlternateContent>
      </w:r>
      <w:r w:rsidR="00EE4122">
        <w:t xml:space="preserve">Kontaktovanie Firebase </w:t>
      </w:r>
      <w:r w:rsidR="00EE4122" w:rsidRPr="0000373A">
        <w:t xml:space="preserve">Authentification </w:t>
      </w:r>
      <w:r w:rsidR="00EE4122">
        <w:t>služby nasleduje po úspešnom overení vstupných údajov. Autentifikačné funkcie využívajú koncept asynchrónneho programovania, vďaka ktorému na našej obrazovke zobrazujeme načítavanie ako aj chybové hlášky</w:t>
      </w:r>
      <w:r w:rsidR="00CA3C04">
        <w:t>,</w:t>
      </w:r>
      <w:r w:rsidR="00EE4122">
        <w:t xml:space="preserve"> ktoré počas autentifikácie môžu nastať. Na samotné kontaktovanie využívame balíček </w:t>
      </w:r>
      <w:r w:rsidR="00EE4122" w:rsidRPr="00BB7738">
        <w:t>firebase_auth</w:t>
      </w:r>
      <w:r w:rsidR="00EE4122">
        <w:t>. Následne z tohto balíčka využijeme metódy.</w:t>
      </w:r>
    </w:p>
    <w:p w14:paraId="6A244158" w14:textId="40CFCCA6" w:rsidR="00EE4122" w:rsidRDefault="00EE4122" w:rsidP="00E91456">
      <w:pPr>
        <w:ind w:left="360" w:firstLine="349"/>
        <w:jc w:val="both"/>
      </w:pPr>
    </w:p>
    <w:p w14:paraId="0BEBBA38" w14:textId="4DF65F89" w:rsidR="00EE4122" w:rsidRDefault="00CE030A" w:rsidP="00E91456">
      <w:pPr>
        <w:spacing w:line="360" w:lineRule="auto"/>
        <w:ind w:left="273" w:firstLine="435"/>
        <w:jc w:val="both"/>
      </w:pPr>
      <w:r>
        <w:rPr>
          <w:noProof/>
        </w:rPr>
        <mc:AlternateContent>
          <mc:Choice Requires="wpg">
            <w:drawing>
              <wp:anchor distT="0" distB="0" distL="114300" distR="114300" simplePos="0" relativeHeight="251676672" behindDoc="0" locked="0" layoutInCell="1" allowOverlap="1" wp14:anchorId="4582D4A1" wp14:editId="6700A10E">
                <wp:simplePos x="0" y="0"/>
                <wp:positionH relativeFrom="column">
                  <wp:posOffset>139700</wp:posOffset>
                </wp:positionH>
                <wp:positionV relativeFrom="paragraph">
                  <wp:posOffset>1508760</wp:posOffset>
                </wp:positionV>
                <wp:extent cx="5276850" cy="1838325"/>
                <wp:effectExtent l="0" t="0" r="0" b="9525"/>
                <wp:wrapTopAndBottom/>
                <wp:docPr id="160" name="Skupina 160"/>
                <wp:cNvGraphicFramePr/>
                <a:graphic xmlns:a="http://schemas.openxmlformats.org/drawingml/2006/main">
                  <a:graphicData uri="http://schemas.microsoft.com/office/word/2010/wordprocessingGroup">
                    <wpg:wgp>
                      <wpg:cNvGrpSpPr/>
                      <wpg:grpSpPr>
                        <a:xfrm>
                          <a:off x="0" y="0"/>
                          <a:ext cx="5276850" cy="1838325"/>
                          <a:chOff x="0" y="-1"/>
                          <a:chExt cx="5276850" cy="1414113"/>
                        </a:xfrm>
                      </wpg:grpSpPr>
                      <wps:wsp>
                        <wps:cNvPr id="1118" name="Textové pole 1118"/>
                        <wps:cNvSpPr txBox="1"/>
                        <wps:spPr>
                          <a:xfrm>
                            <a:off x="0" y="-1"/>
                            <a:ext cx="5276850" cy="1310784"/>
                          </a:xfrm>
                          <a:prstGeom prst="rect">
                            <a:avLst/>
                          </a:prstGeom>
                          <a:noFill/>
                          <a:ln w="6350">
                            <a:noFill/>
                          </a:ln>
                        </wps:spPr>
                        <wps:txbx>
                          <w:txbxContent>
                            <w:p w14:paraId="625B63D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3B32CEF9" w14:textId="4E796AE3" w:rsidR="00E64EE5" w:rsidRPr="00641C82"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(key: _formKey,</w:t>
                              </w:r>
                            </w:p>
                            <w:p w14:paraId="273AFA87" w14:textId="1BE528C9"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415A5FD1"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1797A659" w:rsidR="00E64EE5" w:rsidRPr="00875557"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Textové pole 1119"/>
                        <wps:cNvSpPr txBox="1"/>
                        <wps:spPr>
                          <a:xfrm>
                            <a:off x="0" y="1330726"/>
                            <a:ext cx="5276850" cy="83386"/>
                          </a:xfrm>
                          <a:prstGeom prst="rect">
                            <a:avLst/>
                          </a:prstGeom>
                          <a:noFill/>
                          <a:ln>
                            <a:noFill/>
                          </a:ln>
                        </wps:spPr>
                        <wps:txbx>
                          <w:txbxContent>
                            <w:p w14:paraId="31C6476E" w14:textId="556670EE" w:rsidR="00E64EE5" w:rsidRPr="001A26A8" w:rsidRDefault="00E64EE5" w:rsidP="00EE4122">
                              <w:pPr>
                                <w:pStyle w:val="Popis"/>
                                <w:ind w:left="11"/>
                                <w:jc w:val="center"/>
                                <w:rPr>
                                  <w:color w:val="000000"/>
                                  <w:sz w:val="24"/>
                                </w:rPr>
                              </w:pPr>
                              <w:bookmarkStart w:id="89" w:name="_Toc97617586"/>
                              <w:r>
                                <w:t xml:space="preserve">O </w:t>
                              </w:r>
                              <w:fldSimple w:instr=" SEQ O \* ARABIC ">
                                <w:r>
                                  <w:rPr>
                                    <w:noProof/>
                                  </w:rPr>
                                  <w:t>14</w:t>
                                </w:r>
                              </w:fldSimple>
                              <w:r>
                                <w:t xml:space="preserve"> Form widget príklad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82D4A1" id="Skupina 160" o:spid="_x0000_s1072" style="position:absolute;left:0;text-align:left;margin-left:11pt;margin-top:118.8pt;width:415.5pt;height:144.75pt;z-index:251676672;mso-height-relative:margin" coordorigin="" coordsize="52768,14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">
                <v:shape id="Textové pole 1118" o:spid="_x0000_s1073" type="#_x0000_t202" style="position:absolute;width:52768;height:13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" filled="f" stroked="f" strokeweight=".5pt">
                  <v:textbox>
                    <w:txbxContent>
                      <w:p w14:paraId="625B63D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 xml:space="preserve">&gt; _formKey = </w:t>
                        </w:r>
                        <w:r>
                          <w:rPr>
                            <w:rFonts w:ascii="Consolas" w:hAnsi="Consolas" w:cs="Courier New"/>
                            <w:color w:val="007FAA"/>
                            <w:sz w:val="17"/>
                            <w:szCs w:val="17"/>
                            <w:shd w:val="clear" w:color="auto" w:fill="FFFFFF"/>
                          </w:rPr>
                          <w:t>GlobalKey</w:t>
                        </w:r>
                        <w:r>
                          <w:rPr>
                            <w:rFonts w:ascii="Consolas" w:hAnsi="Consolas" w:cs="Courier New"/>
                            <w:color w:val="545454"/>
                            <w:sz w:val="17"/>
                            <w:szCs w:val="17"/>
                            <w:shd w:val="clear" w:color="auto" w:fill="FFFFFF"/>
                          </w:rPr>
                          <w:t>&lt;</w:t>
                        </w:r>
                        <w:r>
                          <w:rPr>
                            <w:rFonts w:ascii="Consolas" w:hAnsi="Consolas" w:cs="Courier New"/>
                            <w:color w:val="007FAA"/>
                            <w:sz w:val="17"/>
                            <w:szCs w:val="17"/>
                            <w:shd w:val="clear" w:color="auto" w:fill="FFFFFF"/>
                          </w:rPr>
                          <w:t>FormState</w:t>
                        </w:r>
                        <w:r>
                          <w:rPr>
                            <w:rFonts w:ascii="Consolas" w:hAnsi="Consolas" w:cs="Courier New"/>
                            <w:color w:val="545454"/>
                            <w:sz w:val="17"/>
                            <w:szCs w:val="17"/>
                            <w:shd w:val="clear" w:color="auto" w:fill="FFFFFF"/>
                          </w:rPr>
                          <w:t>&gt;();</w:t>
                        </w:r>
                      </w:p>
                      <w:p w14:paraId="3B32CEF9" w14:textId="4E796AE3" w:rsidR="00E64EE5" w:rsidRPr="00641C82"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007FAA"/>
                            <w:sz w:val="17"/>
                            <w:szCs w:val="17"/>
                            <w:shd w:val="clear" w:color="auto" w:fill="FFFFFF"/>
                          </w:rPr>
                          <w:t>Form</w:t>
                        </w:r>
                        <w:r>
                          <w:rPr>
                            <w:rFonts w:ascii="Consolas" w:hAnsi="Consolas" w:cs="Courier New"/>
                            <w:color w:val="545454"/>
                            <w:sz w:val="17"/>
                            <w:szCs w:val="17"/>
                            <w:shd w:val="clear" w:color="auto" w:fill="FFFFFF"/>
                          </w:rPr>
                          <w:t>(key: _formKey,</w:t>
                        </w:r>
                      </w:p>
                      <w:p w14:paraId="273AFA87" w14:textId="1BE528C9"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child: </w:t>
                        </w:r>
                        <w:r w:rsidRPr="00483CD3">
                          <w:rPr>
                            <w:rFonts w:ascii="Consolas" w:hAnsi="Consolas" w:cs="Courier New"/>
                            <w:color w:val="007FAA"/>
                            <w:sz w:val="17"/>
                            <w:szCs w:val="17"/>
                            <w:shd w:val="clear" w:color="auto" w:fill="FFFFFF"/>
                          </w:rPr>
                          <w:t>Column</w:t>
                        </w:r>
                        <w:r>
                          <w:rPr>
                            <w:rFonts w:ascii="Consolas" w:hAnsi="Consolas" w:cs="Courier New"/>
                            <w:color w:val="545454"/>
                            <w:sz w:val="17"/>
                            <w:szCs w:val="17"/>
                            <w:shd w:val="clear" w:color="auto" w:fill="FFFFFF"/>
                          </w:rPr>
                          <w:t>(</w:t>
                        </w:r>
                        <w:r>
                          <w:rPr>
                            <w:rFonts w:ascii="Consolas" w:hAnsi="Consolas" w:cs="Courier New"/>
                            <w:color w:val="545454"/>
                            <w:sz w:val="17"/>
                            <w:szCs w:val="17"/>
                            <w:shd w:val="clear" w:color="auto" w:fill="FFFFFF"/>
                          </w:rPr>
                          <w:br/>
                          <w:t xml:space="preserve">       children: [</w:t>
                        </w:r>
                        <w:r>
                          <w:rPr>
                            <w:rFonts w:ascii="Consolas" w:hAnsi="Consolas" w:cs="Courier New"/>
                            <w:color w:val="545454"/>
                            <w:sz w:val="17"/>
                            <w:szCs w:val="17"/>
                            <w:shd w:val="clear" w:color="auto" w:fill="FFFFFF"/>
                          </w:rPr>
                          <w:br/>
                          <w:t xml:space="preserve">         </w:t>
                        </w:r>
                        <w:r>
                          <w:rPr>
                            <w:rFonts w:ascii="Consolas" w:hAnsi="Consolas" w:cs="Courier New"/>
                            <w:color w:val="007FAA"/>
                            <w:sz w:val="17"/>
                            <w:szCs w:val="17"/>
                            <w:shd w:val="clear" w:color="auto" w:fill="FFFFFF"/>
                          </w:rPr>
                          <w:t>TextInputWidget</w:t>
                        </w:r>
                        <w:r>
                          <w:rPr>
                            <w:rFonts w:ascii="Consolas" w:hAnsi="Consolas" w:cs="Courier New"/>
                            <w:color w:val="545454"/>
                            <w:sz w:val="17"/>
                            <w:szCs w:val="17"/>
                            <w:shd w:val="clear" w:color="auto" w:fill="FFFFFF"/>
                          </w:rPr>
                          <w:t>(</w:t>
                        </w:r>
                      </w:p>
                      <w:p w14:paraId="1CA9DF3E" w14:textId="415A5FD1"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controller: _emailController,</w:t>
                        </w:r>
                      </w:p>
                      <w:p w14:paraId="3BE60AF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validator: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x) {...}),</w:t>
                        </w:r>
                      </w:p>
                      <w:p w14:paraId="033F7D7A"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35BD5955"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LoginButton</w:t>
                        </w:r>
                        <w:r>
                          <w:rPr>
                            <w:rFonts w:ascii="Consolas" w:hAnsi="Consolas" w:cs="Courier New"/>
                            <w:color w:val="545454"/>
                            <w:sz w:val="17"/>
                            <w:szCs w:val="17"/>
                            <w:shd w:val="clear" w:color="auto" w:fill="FFFFFF"/>
                          </w:rPr>
                          <w:t>((){</w:t>
                        </w:r>
                      </w:p>
                      <w:p w14:paraId="3C18EB92"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r>
                          <w:rPr>
                            <w:rFonts w:ascii="Consolas" w:hAnsi="Consolas" w:cs="Courier New"/>
                            <w:color w:val="7928A1"/>
                            <w:sz w:val="17"/>
                            <w:szCs w:val="17"/>
                            <w:shd w:val="clear" w:color="auto" w:fill="FFFFFF"/>
                          </w:rPr>
                          <w:t>if</w:t>
                        </w:r>
                        <w:r>
                          <w:rPr>
                            <w:rFonts w:ascii="Consolas" w:hAnsi="Consolas" w:cs="Courier New"/>
                            <w:color w:val="545454"/>
                            <w:sz w:val="17"/>
                            <w:szCs w:val="17"/>
                            <w:shd w:val="clear" w:color="auto" w:fill="FFFFFF"/>
                          </w:rPr>
                          <w:t>(_formKey.currentState!.validate()){</w:t>
                        </w:r>
                      </w:p>
                      <w:p w14:paraId="23121AC8"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089A1CDD" w14:textId="1797A659" w:rsidR="00E64EE5" w:rsidRPr="00875557"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txbxContent>
                  </v:textbox>
                </v:shape>
                <v:shape id="Textové pole 1119" o:spid="_x0000_s1074" type="#_x0000_t202" style="position:absolute;top:13307;width:52768;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31C6476E" w14:textId="556670EE" w:rsidR="00E64EE5" w:rsidRPr="001A26A8" w:rsidRDefault="00E64EE5" w:rsidP="00EE4122">
                        <w:pPr>
                          <w:pStyle w:val="Popis"/>
                          <w:ind w:left="11"/>
                          <w:jc w:val="center"/>
                          <w:rPr>
                            <w:color w:val="000000"/>
                            <w:sz w:val="24"/>
                          </w:rPr>
                        </w:pPr>
                        <w:bookmarkStart w:id="90" w:name="_Toc97617586"/>
                        <w:r>
                          <w:t xml:space="preserve">O </w:t>
                        </w:r>
                        <w:fldSimple w:instr=" SEQ O \* ARABIC ">
                          <w:r>
                            <w:rPr>
                              <w:noProof/>
                            </w:rPr>
                            <w:t>14</w:t>
                          </w:r>
                        </w:fldSimple>
                        <w:r>
                          <w:t xml:space="preserve"> Form widget príklad</w:t>
                        </w:r>
                        <w:bookmarkEnd w:id="90"/>
                      </w:p>
                    </w:txbxContent>
                  </v:textbox>
                </v:shape>
                <w10:wrap type="topAndBottom"/>
              </v:group>
            </w:pict>
          </mc:Fallback>
        </mc:AlternateContent>
      </w:r>
      <w:r w:rsidR="00EE4122">
        <w:t xml:space="preserve">Flutter ponúka na riešenie problematiky vypĺňania vstupov widget Form. Form spája všetky vstupy do jedného celku a uľahčuje kontrolu a odovzdávanie. Form widget musí obsahovať FormKey. Cez tento kľuč sa dá formulár odovzdať. Odovzdaním sa zavolajú validačné metódy ktoré sme implementovali pre každý vstup. Tieto metódy zabezpečia správnosť údajov a zobrazia chybové hlásenie ak zadané údaje nespĺňajú podmienky metód.  </w:t>
      </w:r>
    </w:p>
    <w:p w14:paraId="09EEAB44" w14:textId="202D935A" w:rsidR="00EE4122" w:rsidRPr="000B15E0" w:rsidRDefault="00EE4122" w:rsidP="000B15E0">
      <w:pPr>
        <w:pStyle w:val="podnadpisy"/>
      </w:pPr>
      <w:bookmarkStart w:id="91" w:name="_Toc98585108"/>
      <w:r w:rsidRPr="000B15E0">
        <w:t>Ukladanie a </w:t>
      </w:r>
      <w:r w:rsidR="008D6691" w:rsidRPr="000B15E0">
        <w:t>získavanie</w:t>
      </w:r>
      <w:r w:rsidRPr="000B15E0">
        <w:t xml:space="preserve"> dát z databázy</w:t>
      </w:r>
      <w:bookmarkEnd w:id="91"/>
    </w:p>
    <w:p w14:paraId="242D1769" w14:textId="5DE47356" w:rsidR="00EE4122" w:rsidRPr="005C30E0" w:rsidRDefault="00EE4122" w:rsidP="00E91456">
      <w:pPr>
        <w:spacing w:line="360" w:lineRule="auto"/>
        <w:ind w:left="360" w:firstLine="348"/>
        <w:jc w:val="both"/>
      </w:pPr>
      <w:r>
        <w:t>Začali sme navrhnutím dátového modelu pre našu databázu. Dátový model vo Firebase Firestore pozostáva z Collections</w:t>
      </w:r>
      <w:r w:rsidR="00F2052F">
        <w:rPr>
          <w:noProof/>
          <w:lang w:val="en-GB"/>
        </w:rPr>
        <w:t xml:space="preserve"> [6]</w:t>
      </w:r>
      <w:r>
        <w:t>. V našom prípade sme vytvorili iba jeden collection, a to USERS. Collection USERS obsahuje dokument pre každého používateľa, pomenovaný unikátnym kľúčom priradeným k používateľovi. Každý dokument obsahuje 4 vstupy.</w:t>
      </w:r>
      <w:r w:rsidRPr="00996699">
        <w:t xml:space="preserve"> </w:t>
      </w:r>
      <w:r w:rsidRPr="005C30E0">
        <w:t xml:space="preserve">Tieto údaje </w:t>
      </w:r>
      <w:r>
        <w:t>vytvoríme</w:t>
      </w:r>
      <w:r w:rsidRPr="005C30E0">
        <w:t xml:space="preserve"> pri registrácii a pri ich zmene sa dáta v databáze iba </w:t>
      </w:r>
      <w:r>
        <w:t>aktualizujú</w:t>
      </w:r>
      <w:r w:rsidRPr="005C30E0">
        <w:t>.</w:t>
      </w:r>
    </w:p>
    <w:p w14:paraId="70E7EA76" w14:textId="2029A042" w:rsidR="00EE4122" w:rsidRPr="000B15E0" w:rsidRDefault="000B15E0" w:rsidP="000B15E0">
      <w:pPr>
        <w:pStyle w:val="podnadpisy"/>
      </w:pPr>
      <w:bookmarkStart w:id="92" w:name="_Toc98585109"/>
      <w:r>
        <w:rPr>
          <w:noProof/>
        </w:rPr>
        <w:lastRenderedPageBreak/>
        <mc:AlternateContent>
          <mc:Choice Requires="wpg">
            <w:drawing>
              <wp:anchor distT="0" distB="0" distL="114300" distR="114300" simplePos="0" relativeHeight="251669504" behindDoc="0" locked="0" layoutInCell="1" allowOverlap="1" wp14:anchorId="488AC916" wp14:editId="0349D62F">
                <wp:simplePos x="0" y="0"/>
                <wp:positionH relativeFrom="margin">
                  <wp:posOffset>1165860</wp:posOffset>
                </wp:positionH>
                <wp:positionV relativeFrom="paragraph">
                  <wp:posOffset>0</wp:posOffset>
                </wp:positionV>
                <wp:extent cx="2886710" cy="2154555"/>
                <wp:effectExtent l="0" t="0" r="8890" b="0"/>
                <wp:wrapTopAndBottom/>
                <wp:docPr id="1038" name="Skupina 1038"/>
                <wp:cNvGraphicFramePr/>
                <a:graphic xmlns:a="http://schemas.openxmlformats.org/drawingml/2006/main">
                  <a:graphicData uri="http://schemas.microsoft.com/office/word/2010/wordprocessingGroup">
                    <wpg:wgp>
                      <wpg:cNvGrpSpPr/>
                      <wpg:grpSpPr>
                        <a:xfrm>
                          <a:off x="0" y="0"/>
                          <a:ext cx="2886710" cy="2154555"/>
                          <a:chOff x="0" y="0"/>
                          <a:chExt cx="2886710" cy="2154555"/>
                        </a:xfrm>
                      </wpg:grpSpPr>
                      <pic:pic xmlns:pic="http://schemas.openxmlformats.org/drawingml/2006/picture">
                        <pic:nvPicPr>
                          <pic:cNvPr id="6" name="Obrázok 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886710" cy="1842770"/>
                          </a:xfrm>
                          <a:prstGeom prst="rect">
                            <a:avLst/>
                          </a:prstGeom>
                        </pic:spPr>
                      </pic:pic>
                      <wps:wsp>
                        <wps:cNvPr id="21" name="Textové pole 21"/>
                        <wps:cNvSpPr txBox="1"/>
                        <wps:spPr>
                          <a:xfrm>
                            <a:off x="0" y="1896110"/>
                            <a:ext cx="2886710" cy="258445"/>
                          </a:xfrm>
                          <a:prstGeom prst="rect">
                            <a:avLst/>
                          </a:prstGeom>
                          <a:solidFill>
                            <a:prstClr val="white"/>
                          </a:solidFill>
                          <a:ln>
                            <a:noFill/>
                          </a:ln>
                        </wps:spPr>
                        <wps:txbx>
                          <w:txbxContent>
                            <w:p w14:paraId="3CD8492F" w14:textId="273F2E1B" w:rsidR="00E64EE5" w:rsidRPr="006B2781" w:rsidRDefault="00E64EE5" w:rsidP="00EE4122">
                              <w:pPr>
                                <w:pStyle w:val="Popis"/>
                                <w:ind w:left="11"/>
                                <w:jc w:val="center"/>
                                <w:rPr>
                                  <w:color w:val="000000"/>
                                  <w:sz w:val="24"/>
                                </w:rPr>
                              </w:pPr>
                              <w:bookmarkStart w:id="93" w:name="_Toc97617587"/>
                              <w:r>
                                <w:t xml:space="preserve">O </w:t>
                              </w:r>
                              <w:fldSimple w:instr=" SEQ O \* ARABIC ">
                                <w:r>
                                  <w:rPr>
                                    <w:noProof/>
                                  </w:rPr>
                                  <w:t>15</w:t>
                                </w:r>
                              </w:fldSimple>
                              <w:r>
                                <w:t xml:space="preserve"> Model cloudového úložiska</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AC916" id="Skupina 1038" o:spid="_x0000_s1075" style="position:absolute;left:0;text-align:left;margin-left:91.8pt;margin-top:0;width:227.3pt;height:169.65pt;z-index:251669504;mso-position-horizontal-relative:margin" coordsize="28867,2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">
                <v:shape id="Obrázok 6" o:spid="_x0000_s1076" type="#_x0000_t75" style="position:absolute;width:28867;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">
                  <v:imagedata r:id="rId41" o:title=""/>
                </v:shape>
                <v:shape id="Textové pole 21" o:spid="_x0000_s1077" type="#_x0000_t202" style="position:absolute;top:18961;width:288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3CD8492F" w14:textId="273F2E1B" w:rsidR="00E64EE5" w:rsidRPr="006B2781" w:rsidRDefault="00E64EE5" w:rsidP="00EE4122">
                        <w:pPr>
                          <w:pStyle w:val="Popis"/>
                          <w:ind w:left="11"/>
                          <w:jc w:val="center"/>
                          <w:rPr>
                            <w:color w:val="000000"/>
                            <w:sz w:val="24"/>
                          </w:rPr>
                        </w:pPr>
                        <w:bookmarkStart w:id="94" w:name="_Toc97617587"/>
                        <w:r>
                          <w:t xml:space="preserve">O </w:t>
                        </w:r>
                        <w:fldSimple w:instr=" SEQ O \* ARABIC ">
                          <w:r>
                            <w:rPr>
                              <w:noProof/>
                            </w:rPr>
                            <w:t>15</w:t>
                          </w:r>
                        </w:fldSimple>
                        <w:r>
                          <w:t xml:space="preserve"> Model cloudového úložiska</w:t>
                        </w:r>
                        <w:bookmarkEnd w:id="94"/>
                      </w:p>
                    </w:txbxContent>
                  </v:textbox>
                </v:shape>
                <w10:wrap type="topAndBottom" anchorx="margin"/>
              </v:group>
            </w:pict>
          </mc:Fallback>
        </mc:AlternateContent>
      </w:r>
      <w:r w:rsidR="00EE4122" w:rsidRPr="000B15E0">
        <w:t>Získavanie dát z EduPage</w:t>
      </w:r>
      <w:bookmarkEnd w:id="92"/>
    </w:p>
    <w:p w14:paraId="0C1AB079" w14:textId="1B3A6659" w:rsidR="00EE4122" w:rsidRDefault="00EE4122" w:rsidP="00E91456">
      <w:pPr>
        <w:spacing w:line="360" w:lineRule="auto"/>
        <w:ind w:left="360" w:firstLine="348"/>
        <w:jc w:val="both"/>
      </w:pPr>
      <w:r>
        <w:t xml:space="preserve">Dáta z EduPage získavame sériou HTTP requestov. Tieto requesty na seba nadväzujú, preto sme museli naprogramovať do našej aplikácie funkcionalitu uchovávania cookies a spracovávania HTTP odpovedí. </w:t>
      </w:r>
    </w:p>
    <w:p w14:paraId="76F0D251" w14:textId="5D5D9458" w:rsidR="00EE4122" w:rsidRDefault="00EE4122" w:rsidP="00E91456">
      <w:pPr>
        <w:spacing w:line="360" w:lineRule="auto"/>
        <w:ind w:left="360" w:firstLine="348"/>
        <w:jc w:val="both"/>
      </w:pPr>
      <w:r>
        <w:rPr>
          <w:noProof/>
        </w:rPr>
        <mc:AlternateContent>
          <mc:Choice Requires="wpg">
            <w:drawing>
              <wp:anchor distT="0" distB="0" distL="114300" distR="114300" simplePos="0" relativeHeight="251675648" behindDoc="0" locked="0" layoutInCell="1" allowOverlap="1" wp14:anchorId="39CDA911" wp14:editId="21DBC087">
                <wp:simplePos x="0" y="0"/>
                <wp:positionH relativeFrom="column">
                  <wp:posOffset>894715</wp:posOffset>
                </wp:positionH>
                <wp:positionV relativeFrom="paragraph">
                  <wp:posOffset>1308735</wp:posOffset>
                </wp:positionV>
                <wp:extent cx="3667125" cy="1184910"/>
                <wp:effectExtent l="0" t="0" r="0" b="0"/>
                <wp:wrapTopAndBottom/>
                <wp:docPr id="1117" name="Skupina 1117"/>
                <wp:cNvGraphicFramePr/>
                <a:graphic xmlns:a="http://schemas.openxmlformats.org/drawingml/2006/main">
                  <a:graphicData uri="http://schemas.microsoft.com/office/word/2010/wordprocessingGroup">
                    <wpg:wgp>
                      <wpg:cNvGrpSpPr/>
                      <wpg:grpSpPr>
                        <a:xfrm>
                          <a:off x="0" y="0"/>
                          <a:ext cx="3667125" cy="1184910"/>
                          <a:chOff x="0" y="0"/>
                          <a:chExt cx="3667125" cy="1185064"/>
                        </a:xfrm>
                      </wpg:grpSpPr>
                      <wps:wsp>
                        <wps:cNvPr id="1115" name="Textové pole 1115"/>
                        <wps:cNvSpPr txBox="1"/>
                        <wps:spPr>
                          <a:xfrm>
                            <a:off x="0" y="0"/>
                            <a:ext cx="3667125" cy="981075"/>
                          </a:xfrm>
                          <a:prstGeom prst="rect">
                            <a:avLst/>
                          </a:prstGeom>
                          <a:noFill/>
                          <a:ln w="6350">
                            <a:noFill/>
                          </a:ln>
                        </wps:spPr>
                        <wps:txbx>
                          <w:txbxContent>
                            <w:p w14:paraId="4EA4D6F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5A0B253E"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8A0A73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463B03AD"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64EE5" w:rsidRPr="002614FD"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 name="Textové pole 1116"/>
                        <wps:cNvSpPr txBox="1"/>
                        <wps:spPr>
                          <a:xfrm>
                            <a:off x="30023" y="981076"/>
                            <a:ext cx="3419475" cy="203988"/>
                          </a:xfrm>
                          <a:prstGeom prst="rect">
                            <a:avLst/>
                          </a:prstGeom>
                          <a:solidFill>
                            <a:prstClr val="white"/>
                          </a:solidFill>
                          <a:ln>
                            <a:noFill/>
                          </a:ln>
                        </wps:spPr>
                        <wps:txbx>
                          <w:txbxContent>
                            <w:p w14:paraId="732EE471" w14:textId="0A0EC2B1" w:rsidR="00E64EE5" w:rsidRPr="00351A13" w:rsidRDefault="00E64EE5" w:rsidP="00EE4122">
                              <w:pPr>
                                <w:pStyle w:val="Popis"/>
                                <w:jc w:val="center"/>
                                <w:rPr>
                                  <w:noProof/>
                                  <w:color w:val="000000"/>
                                  <w:sz w:val="24"/>
                                </w:rPr>
                              </w:pPr>
                              <w:bookmarkStart w:id="95" w:name="_Toc97617588"/>
                              <w:r>
                                <w:t xml:space="preserve">O </w:t>
                              </w:r>
                              <w:fldSimple w:instr=" SEQ O \* ARABIC ">
                                <w:r>
                                  <w:rPr>
                                    <w:noProof/>
                                  </w:rPr>
                                  <w:t>16</w:t>
                                </w:r>
                              </w:fldSimple>
                              <w:r>
                                <w:t xml:space="preserve"> Regular Expression pre CSRF token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DA911" id="Skupina 1117" o:spid="_x0000_s1078" style="position:absolute;left:0;text-align:left;margin-left:70.45pt;margin-top:103.05pt;width:288.75pt;height:93.3pt;z-index:251675648;mso-width-relative:margin;mso-height-relative:margin" coordsize="3667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">
                <v:shape id="Textové pole 1115" o:spid="_x0000_s1079" type="#_x0000_t202" style="position:absolute;width:36671;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4EA4D6F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 xml:space="preserve"> tokenRegex = </w:t>
                        </w:r>
                        <w:r>
                          <w:rPr>
                            <w:rFonts w:ascii="Consolas" w:hAnsi="Consolas" w:cs="Courier New"/>
                            <w:color w:val="007FAA"/>
                            <w:sz w:val="17"/>
                            <w:szCs w:val="17"/>
                            <w:shd w:val="clear" w:color="auto" w:fill="FFFFFF"/>
                          </w:rPr>
                          <w:t>RegExp</w:t>
                        </w:r>
                        <w:r>
                          <w:rPr>
                            <w:rFonts w:ascii="Consolas" w:hAnsi="Consolas" w:cs="Courier New"/>
                            <w:color w:val="545454"/>
                            <w:sz w:val="17"/>
                            <w:szCs w:val="17"/>
                            <w:shd w:val="clear" w:color="auto" w:fill="FFFFFF"/>
                          </w:rPr>
                          <w:t>(</w:t>
                        </w:r>
                      </w:p>
                      <w:p w14:paraId="24D6A88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r</w:t>
                        </w:r>
                        <w:r>
                          <w:rPr>
                            <w:rFonts w:ascii="Consolas" w:hAnsi="Consolas" w:cs="Courier New"/>
                            <w:color w:val="008000"/>
                            <w:sz w:val="17"/>
                            <w:szCs w:val="17"/>
                            <w:shd w:val="clear" w:color="auto" w:fill="FFFFFF"/>
                          </w:rPr>
                          <w:t>'(?&lt;=name="csrfauth" value=")(.*)(?="&gt;)'</w:t>
                        </w:r>
                        <w:r>
                          <w:rPr>
                            <w:rFonts w:ascii="Consolas" w:hAnsi="Consolas" w:cs="Courier New"/>
                            <w:color w:val="545454"/>
                            <w:sz w:val="17"/>
                            <w:szCs w:val="17"/>
                            <w:shd w:val="clear" w:color="auto" w:fill="FFFFFF"/>
                          </w:rPr>
                          <w:t>,</w:t>
                        </w:r>
                      </w:p>
                      <w:p w14:paraId="5A0B253E"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caseSensitive: </w:t>
                        </w:r>
                        <w:r>
                          <w:rPr>
                            <w:rFonts w:ascii="Consolas" w:hAnsi="Consolas" w:cs="Courier New"/>
                            <w:color w:val="7928A1"/>
                            <w:sz w:val="17"/>
                            <w:szCs w:val="17"/>
                            <w:shd w:val="clear" w:color="auto" w:fill="FFFFFF"/>
                          </w:rPr>
                          <w:t>true</w:t>
                        </w:r>
                        <w:r>
                          <w:rPr>
                            <w:rFonts w:ascii="Consolas" w:hAnsi="Consolas" w:cs="Courier New"/>
                            <w:color w:val="545454"/>
                            <w:sz w:val="17"/>
                            <w:szCs w:val="17"/>
                            <w:shd w:val="clear" w:color="auto" w:fill="FFFFFF"/>
                          </w:rPr>
                          <w:t>,</w:t>
                        </w:r>
                      </w:p>
                      <w:p w14:paraId="78A0A731"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multiLine: </w:t>
                        </w:r>
                        <w:r>
                          <w:rPr>
                            <w:rFonts w:ascii="Consolas" w:hAnsi="Consolas" w:cs="Courier New"/>
                            <w:color w:val="7928A1"/>
                            <w:sz w:val="17"/>
                            <w:szCs w:val="17"/>
                            <w:shd w:val="clear" w:color="auto" w:fill="FFFFFF"/>
                          </w:rPr>
                          <w:t>false</w:t>
                        </w:r>
                        <w:r>
                          <w:rPr>
                            <w:rFonts w:ascii="Consolas" w:hAnsi="Consolas" w:cs="Courier New"/>
                            <w:color w:val="545454"/>
                            <w:sz w:val="17"/>
                            <w:szCs w:val="17"/>
                            <w:shd w:val="clear" w:color="auto" w:fill="FFFFFF"/>
                          </w:rPr>
                          <w:t>,</w:t>
                        </w:r>
                      </w:p>
                      <w:p w14:paraId="463B03AD"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545454"/>
                            <w:sz w:val="17"/>
                            <w:szCs w:val="17"/>
                            <w:shd w:val="clear" w:color="auto" w:fill="FFFFFF"/>
                          </w:rPr>
                          <w:t xml:space="preserve">      );</w:t>
                        </w:r>
                      </w:p>
                      <w:p w14:paraId="6108EDDF" w14:textId="77777777" w:rsidR="00E64EE5" w:rsidRPr="002614FD"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shd w:val="clear" w:color="auto" w:fill="FFFFFF"/>
                          </w:rPr>
                        </w:pPr>
                        <w:r>
                          <w:rPr>
                            <w:rFonts w:ascii="Consolas" w:hAnsi="Consolas" w:cs="Courier New"/>
                            <w:color w:val="7928A1"/>
                            <w:sz w:val="17"/>
                            <w:szCs w:val="17"/>
                            <w:shd w:val="clear" w:color="auto" w:fill="FFFFFF"/>
                          </w:rPr>
                          <w:t>final</w:t>
                        </w:r>
                        <w:r>
                          <w:rPr>
                            <w:rFonts w:ascii="Consolas" w:hAnsi="Consolas" w:cs="Courier New"/>
                            <w:color w:val="545454"/>
                            <w:sz w:val="17"/>
                            <w:szCs w:val="17"/>
                            <w:shd w:val="clear" w:color="auto" w:fill="FFFFFF"/>
                          </w:rPr>
                          <w:t xml:space="preserve"> </w:t>
                        </w:r>
                        <w:r>
                          <w:rPr>
                            <w:rFonts w:ascii="Consolas" w:hAnsi="Consolas" w:cs="Courier New"/>
                            <w:color w:val="007FAA"/>
                            <w:sz w:val="17"/>
                            <w:szCs w:val="17"/>
                            <w:shd w:val="clear" w:color="auto" w:fill="FFFFFF"/>
                          </w:rPr>
                          <w:t>String</w:t>
                        </w:r>
                        <w:r>
                          <w:rPr>
                            <w:rFonts w:ascii="Consolas" w:hAnsi="Consolas" w:cs="Courier New"/>
                            <w:color w:val="545454"/>
                            <w:sz w:val="17"/>
                            <w:szCs w:val="17"/>
                            <w:shd w:val="clear" w:color="auto" w:fill="FFFFFF"/>
                          </w:rPr>
                          <w:t>? csrfToken = tokenRegex.stringMatch(r.body);</w:t>
                        </w:r>
                      </w:p>
                    </w:txbxContent>
                  </v:textbox>
                </v:shape>
                <v:shape id="Textové pole 1116" o:spid="_x0000_s1080" type="#_x0000_t202" style="position:absolute;left:300;top:9810;width:34194;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" stroked="f">
                  <v:textbox inset="0,0,0,0">
                    <w:txbxContent>
                      <w:p w14:paraId="732EE471" w14:textId="0A0EC2B1" w:rsidR="00E64EE5" w:rsidRPr="00351A13" w:rsidRDefault="00E64EE5" w:rsidP="00EE4122">
                        <w:pPr>
                          <w:pStyle w:val="Popis"/>
                          <w:jc w:val="center"/>
                          <w:rPr>
                            <w:noProof/>
                            <w:color w:val="000000"/>
                            <w:sz w:val="24"/>
                          </w:rPr>
                        </w:pPr>
                        <w:bookmarkStart w:id="96" w:name="_Toc97617588"/>
                        <w:r>
                          <w:t xml:space="preserve">O </w:t>
                        </w:r>
                        <w:fldSimple w:instr=" SEQ O \* ARABIC ">
                          <w:r>
                            <w:rPr>
                              <w:noProof/>
                            </w:rPr>
                            <w:t>16</w:t>
                          </w:r>
                        </w:fldSimple>
                        <w:r>
                          <w:t xml:space="preserve"> Regular Expression pre CSRF token</w:t>
                        </w:r>
                        <w:bookmarkEnd w:id="96"/>
                      </w:p>
                    </w:txbxContent>
                  </v:textbox>
                </v:shape>
                <w10:wrap type="topAndBottom"/>
              </v:group>
            </w:pict>
          </mc:Fallback>
        </mc:AlternateContent>
      </w:r>
      <w:r>
        <w:t>Prvý request slúži na vytvorenie relácie(session) a nastavenie cookies pre ďalšie requesty.  Tieto cookies získavame zo set-cookie hlavičky</w:t>
      </w:r>
      <w:r w:rsidR="00F2052F">
        <w:rPr>
          <w:noProof/>
          <w:lang w:val="en-GB"/>
        </w:rPr>
        <w:t xml:space="preserve"> [7]</w:t>
      </w:r>
      <w:r>
        <w:t xml:space="preserve"> odpovede</w:t>
      </w:r>
      <w:r w:rsidR="00B90496">
        <w:t>,</w:t>
      </w:r>
      <w:r>
        <w:t xml:space="preserve"> v ktorej sa nachádza list potrebných cookies. Z prvého requestu získame </w:t>
      </w:r>
      <w:r w:rsidRPr="00B20096">
        <w:t>PHPSESSID</w:t>
      </w:r>
      <w:r>
        <w:t xml:space="preserve"> cookie. Z tela odpovede je potrebné získať aj </w:t>
      </w:r>
      <w:r w:rsidRPr="00003112">
        <w:t>csrfauth</w:t>
      </w:r>
      <w:r>
        <w:t xml:space="preserve"> token pre použitie v nasledujúcom requeste kde prebehne prihlásenie. Na toto získavanie sme využili r</w:t>
      </w:r>
      <w:r w:rsidRPr="009C50BC">
        <w:t>egulárne výrazy</w:t>
      </w:r>
      <w:r>
        <w:t>.</w:t>
      </w:r>
    </w:p>
    <w:p w14:paraId="0FC16EC1" w14:textId="3DBB087A" w:rsidR="00EE4122" w:rsidRDefault="00EE4122" w:rsidP="00E91456">
      <w:pPr>
        <w:spacing w:line="360" w:lineRule="auto"/>
        <w:ind w:left="360" w:firstLine="348"/>
        <w:jc w:val="both"/>
      </w:pPr>
      <w:r>
        <w:t>Do nasledujúceho requestu pridávame telo s parametrami, meno, heslo a csrfauth token. Ďalej do hlavičky requestu pridáme cookies. Tento request nám vracia stavový kód 302, čo pre nás znamená že musíme v kóde nasledovať presmerovanie. URL na ktorú nás response presmer</w:t>
      </w:r>
      <w:r w:rsidR="003C229A">
        <w:t>o</w:t>
      </w:r>
      <w:r>
        <w:t>váva hľadáme v hlavičke location.</w:t>
      </w:r>
    </w:p>
    <w:p w14:paraId="68E87162" w14:textId="054DDD7B" w:rsidR="00EE4122" w:rsidRPr="00DA57BD" w:rsidRDefault="00EE4122" w:rsidP="00E91456">
      <w:pPr>
        <w:spacing w:line="360" w:lineRule="auto"/>
        <w:ind w:left="360" w:firstLine="348"/>
        <w:jc w:val="both"/>
      </w:pPr>
      <w:r>
        <w:rPr>
          <w:noProof/>
        </w:rPr>
        <mc:AlternateContent>
          <mc:Choice Requires="wpg">
            <w:drawing>
              <wp:anchor distT="0" distB="0" distL="114300" distR="114300" simplePos="0" relativeHeight="251670528" behindDoc="0" locked="0" layoutInCell="1" allowOverlap="1" wp14:anchorId="0675BC3C" wp14:editId="195C5BB3">
                <wp:simplePos x="0" y="0"/>
                <wp:positionH relativeFrom="margin">
                  <wp:posOffset>1637030</wp:posOffset>
                </wp:positionH>
                <wp:positionV relativeFrom="paragraph">
                  <wp:posOffset>1261860</wp:posOffset>
                </wp:positionV>
                <wp:extent cx="2305050" cy="1552575"/>
                <wp:effectExtent l="0" t="0" r="0" b="9525"/>
                <wp:wrapTopAndBottom/>
                <wp:docPr id="1097" name="Skupina 1097"/>
                <wp:cNvGraphicFramePr/>
                <a:graphic xmlns:a="http://schemas.openxmlformats.org/drawingml/2006/main">
                  <a:graphicData uri="http://schemas.microsoft.com/office/word/2010/wordprocessingGroup">
                    <wpg:wgp>
                      <wpg:cNvGrpSpPr/>
                      <wpg:grpSpPr>
                        <a:xfrm>
                          <a:off x="0" y="0"/>
                          <a:ext cx="2305050" cy="1552575"/>
                          <a:chOff x="0" y="0"/>
                          <a:chExt cx="2305050" cy="1666975"/>
                        </a:xfrm>
                      </wpg:grpSpPr>
                      <pic:pic xmlns:pic="http://schemas.openxmlformats.org/drawingml/2006/picture">
                        <pic:nvPicPr>
                          <pic:cNvPr id="1095" name="Grafický objekt 1095"/>
                          <pic:cNvPicPr>
                            <a:picLocks noChangeAspect="1"/>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305050" cy="1447800"/>
                          </a:xfrm>
                          <a:prstGeom prst="rect">
                            <a:avLst/>
                          </a:prstGeom>
                        </pic:spPr>
                      </pic:pic>
                      <wps:wsp>
                        <wps:cNvPr id="1096" name="Textové pole 1096"/>
                        <wps:cNvSpPr txBox="1"/>
                        <wps:spPr>
                          <a:xfrm>
                            <a:off x="0" y="1501140"/>
                            <a:ext cx="2305050" cy="165835"/>
                          </a:xfrm>
                          <a:prstGeom prst="rect">
                            <a:avLst/>
                          </a:prstGeom>
                          <a:solidFill>
                            <a:prstClr val="white"/>
                          </a:solidFill>
                          <a:ln>
                            <a:noFill/>
                          </a:ln>
                        </wps:spPr>
                        <wps:txbx>
                          <w:txbxContent>
                            <w:p w14:paraId="0F78D317" w14:textId="4CCEBC7F" w:rsidR="00E64EE5" w:rsidRPr="001C7924" w:rsidRDefault="00E64EE5" w:rsidP="00EE4122">
                              <w:pPr>
                                <w:pStyle w:val="Popis"/>
                                <w:ind w:left="11"/>
                                <w:jc w:val="center"/>
                                <w:rPr>
                                  <w:noProof/>
                                  <w:color w:val="000000"/>
                                  <w:sz w:val="24"/>
                                </w:rPr>
                              </w:pPr>
                              <w:bookmarkStart w:id="97" w:name="_Toc97617589"/>
                              <w:r>
                                <w:t xml:space="preserve">O </w:t>
                              </w:r>
                              <w:fldSimple w:instr=" SEQ O \* ARABIC ">
                                <w:r>
                                  <w:rPr>
                                    <w:noProof/>
                                  </w:rPr>
                                  <w:t>17</w:t>
                                </w:r>
                              </w:fldSimple>
                              <w:r>
                                <w:t xml:space="preserve"> LessonPlan model diagram</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75BC3C" id="Skupina 1097" o:spid="_x0000_s1081" style="position:absolute;left:0;text-align:left;margin-left:128.9pt;margin-top:99.35pt;width:181.5pt;height:122.25pt;z-index:251670528;mso-position-horizontal-relative:margin;mso-height-relative:margin" coordsize="23050,1666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">
                <v:shape id="Grafický objekt 1095" o:spid="_x0000_s1082" type="#_x0000_t75" style="position:absolute;width:23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">
                  <v:imagedata r:id="rId44" o:title=""/>
                </v:shape>
                <v:shape id="Textové pole 1096" o:spid="_x0000_s1083" type="#_x0000_t202" style="position:absolute;top:15011;width:2305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" stroked="f">
                  <v:textbox inset="0,0,0,0">
                    <w:txbxContent>
                      <w:p w14:paraId="0F78D317" w14:textId="4CCEBC7F" w:rsidR="00E64EE5" w:rsidRPr="001C7924" w:rsidRDefault="00E64EE5" w:rsidP="00EE4122">
                        <w:pPr>
                          <w:pStyle w:val="Popis"/>
                          <w:ind w:left="11"/>
                          <w:jc w:val="center"/>
                          <w:rPr>
                            <w:noProof/>
                            <w:color w:val="000000"/>
                            <w:sz w:val="24"/>
                          </w:rPr>
                        </w:pPr>
                        <w:bookmarkStart w:id="98" w:name="_Toc97617589"/>
                        <w:r>
                          <w:t xml:space="preserve">O </w:t>
                        </w:r>
                        <w:fldSimple w:instr=" SEQ O \* ARABIC ">
                          <w:r>
                            <w:rPr>
                              <w:noProof/>
                            </w:rPr>
                            <w:t>17</w:t>
                          </w:r>
                        </w:fldSimple>
                        <w:r>
                          <w:t xml:space="preserve"> LessonPlan model diagram</w:t>
                        </w:r>
                        <w:bookmarkEnd w:id="98"/>
                      </w:p>
                    </w:txbxContent>
                  </v:textbox>
                </v:shape>
                <w10:wrap type="topAndBottom" anchorx="margin"/>
              </v:group>
            </w:pict>
          </mc:Fallback>
        </mc:AlternateContent>
      </w:r>
      <w:r>
        <w:t xml:space="preserve">Po nastavení ďalších cookies nám nasledujúci GET request vracia všetky potrebné dáta vo formáte JSON. Tie sú v nečitateľnom formáte, preto naša aplikácia tieto dáta </w:t>
      </w:r>
      <w:r w:rsidR="00F114F2">
        <w:lastRenderedPageBreak/>
        <w:t>ďalej spracuje</w:t>
      </w:r>
      <w:r>
        <w:t xml:space="preserve"> a ukladá pre nás potrebne dáta do nami navrhnutých modelov. Tieto dáta pre aplikáciu budú prístupné cez EduPage provider, v ktorom ich ukladáme ako List LessonPlan objektov. </w:t>
      </w:r>
    </w:p>
    <w:p w14:paraId="3852AE91" w14:textId="77777777" w:rsidR="00EE4122" w:rsidRPr="000B15E0" w:rsidRDefault="00EE4122" w:rsidP="000B15E0">
      <w:pPr>
        <w:pStyle w:val="podnadpisy"/>
      </w:pPr>
      <w:bookmarkStart w:id="99" w:name="_Toc98585110"/>
      <w:r w:rsidRPr="000B15E0">
        <w:t>Zobrazenie a získavanie dát jedálne</w:t>
      </w:r>
      <w:bookmarkEnd w:id="99"/>
    </w:p>
    <w:p w14:paraId="56FFD514" w14:textId="2CE52C22" w:rsidR="00EE4122" w:rsidRDefault="00EE4122" w:rsidP="00E91456">
      <w:pPr>
        <w:spacing w:line="360" w:lineRule="auto"/>
        <w:ind w:left="360" w:firstLine="360"/>
        <w:jc w:val="both"/>
      </w:pPr>
      <w:r>
        <w:rPr>
          <w:noProof/>
        </w:rPr>
        <mc:AlternateContent>
          <mc:Choice Requires="wpg">
            <w:drawing>
              <wp:anchor distT="0" distB="0" distL="114300" distR="114300" simplePos="0" relativeHeight="251680768" behindDoc="0" locked="0" layoutInCell="1" allowOverlap="1" wp14:anchorId="6CA3764A" wp14:editId="55FDE14E">
                <wp:simplePos x="0" y="0"/>
                <wp:positionH relativeFrom="margin">
                  <wp:posOffset>366395</wp:posOffset>
                </wp:positionH>
                <wp:positionV relativeFrom="paragraph">
                  <wp:posOffset>470683</wp:posOffset>
                </wp:positionV>
                <wp:extent cx="4847590" cy="577527"/>
                <wp:effectExtent l="0" t="0" r="0" b="0"/>
                <wp:wrapSquare wrapText="bothSides"/>
                <wp:docPr id="983" name="Skupina 983"/>
                <wp:cNvGraphicFramePr/>
                <a:graphic xmlns:a="http://schemas.openxmlformats.org/drawingml/2006/main">
                  <a:graphicData uri="http://schemas.microsoft.com/office/word/2010/wordprocessingGroup">
                    <wpg:wgp>
                      <wpg:cNvGrpSpPr/>
                      <wpg:grpSpPr>
                        <a:xfrm>
                          <a:off x="0" y="0"/>
                          <a:ext cx="4847590" cy="577527"/>
                          <a:chOff x="0" y="0"/>
                          <a:chExt cx="4847590" cy="577527"/>
                        </a:xfrm>
                      </wpg:grpSpPr>
                      <wps:wsp>
                        <wps:cNvPr id="981" name="Textové pole 981"/>
                        <wps:cNvSpPr txBox="1"/>
                        <wps:spPr>
                          <a:xfrm>
                            <a:off x="0" y="0"/>
                            <a:ext cx="4847590" cy="420370"/>
                          </a:xfrm>
                          <a:prstGeom prst="rect">
                            <a:avLst/>
                          </a:prstGeom>
                          <a:noFill/>
                          <a:ln w="6350">
                            <a:noFill/>
                          </a:ln>
                        </wps:spPr>
                        <wps:txbx>
                          <w:txbxContent>
                            <w:p w14:paraId="1FC1CFCC" w14:textId="77777777" w:rsidR="00E64EE5" w:rsidRPr="00BE5D3E"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982" name="Textové pole 982"/>
                        <wps:cNvSpPr txBox="1"/>
                        <wps:spPr>
                          <a:xfrm>
                            <a:off x="0" y="405442"/>
                            <a:ext cx="4847590" cy="172085"/>
                          </a:xfrm>
                          <a:prstGeom prst="rect">
                            <a:avLst/>
                          </a:prstGeom>
                          <a:solidFill>
                            <a:prstClr val="white"/>
                          </a:solidFill>
                          <a:ln>
                            <a:noFill/>
                          </a:ln>
                        </wps:spPr>
                        <wps:txbx>
                          <w:txbxContent>
                            <w:p w14:paraId="603C9471" w14:textId="3C33F31B" w:rsidR="00E64EE5" w:rsidRPr="00DE17E2" w:rsidRDefault="00E64EE5" w:rsidP="00EE4122">
                              <w:pPr>
                                <w:pStyle w:val="Popis"/>
                                <w:ind w:left="11"/>
                                <w:jc w:val="center"/>
                                <w:rPr>
                                  <w:noProof/>
                                  <w:color w:val="000000"/>
                                  <w:sz w:val="24"/>
                                </w:rPr>
                              </w:pPr>
                              <w:bookmarkStart w:id="100" w:name="_Toc97617590"/>
                              <w:r>
                                <w:t xml:space="preserve">O </w:t>
                              </w:r>
                              <w:fldSimple w:instr=" SEQ O \* ARABIC ">
                                <w:r>
                                  <w:rPr>
                                    <w:noProof/>
                                  </w:rPr>
                                  <w:t>18</w:t>
                                </w:r>
                              </w:fldSimple>
                              <w:r>
                                <w:t xml:space="preserve"> HTML parse kód</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A3764A" id="Skupina 983" o:spid="_x0000_s1084" style="position:absolute;left:0;text-align:left;margin-left:28.85pt;margin-top:37.05pt;width:381.7pt;height:45.45pt;z-index:251680768;mso-position-horizontal-relative:margin" coordsize="48475,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">
                <v:shape id="Textové pole 981" o:spid="_x0000_s1085" type="#_x0000_t202" style="position:absolute;width:48475;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" filled="f" stroked="f" strokeweight=".5pt">
                  <v:textbox style="mso-fit-shape-to-text:t">
                    <w:txbxContent>
                      <w:p w14:paraId="1FC1CFCC" w14:textId="77777777" w:rsidR="00E64EE5" w:rsidRPr="00BE5D3E"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noProof/>
                            <w:color w:val="007FAA"/>
                            <w:sz w:val="17"/>
                            <w:szCs w:val="17"/>
                            <w:shd w:val="clear" w:color="auto" w:fill="FFFFFF"/>
                          </w:rPr>
                        </w:pPr>
                        <w:r>
                          <w:rPr>
                            <w:rFonts w:ascii="Consolas" w:hAnsi="Consolas" w:cs="Courier New"/>
                            <w:noProof/>
                            <w:color w:val="7928A1"/>
                            <w:sz w:val="17"/>
                            <w:szCs w:val="17"/>
                            <w:shd w:val="clear" w:color="auto" w:fill="FFFFFF"/>
                          </w:rPr>
                          <w:t>final</w:t>
                        </w:r>
                        <w:r>
                          <w:rPr>
                            <w:rFonts w:ascii="Consolas" w:hAnsi="Consolas" w:cs="Courier New"/>
                            <w:noProof/>
                            <w:color w:val="545454"/>
                            <w:sz w:val="17"/>
                            <w:szCs w:val="17"/>
                            <w:shd w:val="clear" w:color="auto" w:fill="FFFFFF"/>
                          </w:rPr>
                          <w:t xml:space="preserve"> document = html.parse(response.body);</w:t>
                        </w:r>
                        <w:r>
                          <w:rPr>
                            <w:rFonts w:ascii="Consolas" w:hAnsi="Consolas" w:cs="Courier New"/>
                            <w:noProof/>
                            <w:color w:val="545454"/>
                            <w:sz w:val="17"/>
                            <w:szCs w:val="17"/>
                            <w:shd w:val="clear" w:color="auto" w:fill="FFFFFF"/>
                          </w:rPr>
                          <w:br/>
                        </w:r>
                        <w:r>
                          <w:rPr>
                            <w:rFonts w:ascii="Consolas" w:hAnsi="Consolas" w:cs="Courier New"/>
                            <w:noProof/>
                            <w:color w:val="007FAA"/>
                            <w:sz w:val="17"/>
                            <w:szCs w:val="17"/>
                            <w:shd w:val="clear" w:color="auto" w:fill="FFFFFF"/>
                          </w:rPr>
                          <w:t>List</w:t>
                        </w:r>
                        <w:r>
                          <w:rPr>
                            <w:rFonts w:ascii="Consolas" w:hAnsi="Consolas" w:cs="Courier New"/>
                            <w:noProof/>
                            <w:color w:val="545454"/>
                            <w:sz w:val="17"/>
                            <w:szCs w:val="17"/>
                            <w:shd w:val="clear" w:color="auto" w:fill="FFFFFF"/>
                          </w:rPr>
                          <w:t>&lt;h.</w:t>
                        </w:r>
                        <w:r>
                          <w:rPr>
                            <w:rFonts w:ascii="Consolas" w:hAnsi="Consolas" w:cs="Courier New"/>
                            <w:noProof/>
                            <w:color w:val="007FAA"/>
                            <w:sz w:val="17"/>
                            <w:szCs w:val="17"/>
                            <w:shd w:val="clear" w:color="auto" w:fill="FFFFFF"/>
                          </w:rPr>
                          <w:t>Element</w:t>
                        </w:r>
                        <w:r>
                          <w:rPr>
                            <w:rFonts w:ascii="Consolas" w:hAnsi="Consolas" w:cs="Courier New"/>
                            <w:noProof/>
                            <w:color w:val="545454"/>
                            <w:sz w:val="17"/>
                            <w:szCs w:val="17"/>
                            <w:shd w:val="clear" w:color="auto" w:fill="FFFFFF"/>
                          </w:rPr>
                          <w:t>&gt; menu = document.getElementsByClassName(</w:t>
                        </w:r>
                        <w:r>
                          <w:rPr>
                            <w:rFonts w:ascii="Consolas" w:hAnsi="Consolas" w:cs="Courier New"/>
                            <w:noProof/>
                            <w:color w:val="008000"/>
                            <w:sz w:val="17"/>
                            <w:szCs w:val="17"/>
                            <w:shd w:val="clear" w:color="auto" w:fill="FFFFFF"/>
                          </w:rPr>
                          <w:t>'menu-day-innertable'</w:t>
                        </w:r>
                        <w:r>
                          <w:rPr>
                            <w:rFonts w:ascii="Consolas" w:hAnsi="Consolas" w:cs="Courier New"/>
                            <w:noProof/>
                            <w:color w:val="545454"/>
                            <w:sz w:val="17"/>
                            <w:szCs w:val="17"/>
                            <w:shd w:val="clear" w:color="auto" w:fill="FFFFFF"/>
                          </w:rPr>
                          <w:t>);</w:t>
                        </w:r>
                      </w:p>
                    </w:txbxContent>
                  </v:textbox>
                </v:shape>
                <v:shape id="Textové pole 982" o:spid="_x0000_s1086" type="#_x0000_t202" style="position:absolute;top:4054;width:4847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" stroked="f">
                  <v:textbox inset="0,0,0,0">
                    <w:txbxContent>
                      <w:p w14:paraId="603C9471" w14:textId="3C33F31B" w:rsidR="00E64EE5" w:rsidRPr="00DE17E2" w:rsidRDefault="00E64EE5" w:rsidP="00EE4122">
                        <w:pPr>
                          <w:pStyle w:val="Popis"/>
                          <w:ind w:left="11"/>
                          <w:jc w:val="center"/>
                          <w:rPr>
                            <w:noProof/>
                            <w:color w:val="000000"/>
                            <w:sz w:val="24"/>
                          </w:rPr>
                        </w:pPr>
                        <w:bookmarkStart w:id="101" w:name="_Toc97617590"/>
                        <w:r>
                          <w:t xml:space="preserve">O </w:t>
                        </w:r>
                        <w:fldSimple w:instr=" SEQ O \* ARABIC ">
                          <w:r>
                            <w:rPr>
                              <w:noProof/>
                            </w:rPr>
                            <w:t>18</w:t>
                          </w:r>
                        </w:fldSimple>
                        <w:r>
                          <w:t xml:space="preserve"> HTML parse kód</w:t>
                        </w:r>
                        <w:bookmarkEnd w:id="101"/>
                      </w:p>
                    </w:txbxContent>
                  </v:textbox>
                </v:shape>
                <w10:wrap type="square" anchorx="margin"/>
              </v:group>
            </w:pict>
          </mc:Fallback>
        </mc:AlternateContent>
      </w:r>
      <w:r>
        <w:t>Dáta jedálne získavame z webovej stránky menu a </w:t>
      </w:r>
      <w:r w:rsidR="00F114F2">
        <w:t>následným</w:t>
      </w:r>
      <w:r>
        <w:t xml:space="preserve"> vybraním potrebných dát z html kódu stránky.</w:t>
      </w:r>
    </w:p>
    <w:p w14:paraId="2F9E4964" w14:textId="77777777" w:rsidR="00EE4122" w:rsidRPr="005C30E0" w:rsidRDefault="00EE4122" w:rsidP="00E91456">
      <w:pPr>
        <w:spacing w:line="360" w:lineRule="auto"/>
        <w:ind w:left="360" w:firstLine="348"/>
        <w:jc w:val="both"/>
      </w:pPr>
      <w:r>
        <w:t>Následne spracované dáta ukladáme do Mapy v ktorej ku kľúču typu DateTime zodpovedá List String hodnôt. Tieto hodnoty sú menu na dnešný deň. Widget ktorý zobrazuje iba dnešné menu na domovskej obrazovke pristúpi k tejto mape a zobrazí menu ktorého kľuč je dnešným dátumom.</w:t>
      </w:r>
    </w:p>
    <w:p w14:paraId="66725519" w14:textId="27C22AC5" w:rsidR="00EE4122" w:rsidRDefault="00EE4122" w:rsidP="000B15E0">
      <w:pPr>
        <w:pStyle w:val="podnadpisy"/>
      </w:pPr>
      <w:bookmarkStart w:id="102" w:name="_Toc98585111"/>
      <w:r w:rsidRPr="000B15E0">
        <w:t>Vytvorenie plánov školy pre navigáciu</w:t>
      </w:r>
      <w:bookmarkEnd w:id="102"/>
    </w:p>
    <w:p w14:paraId="5EEF9018" w14:textId="77777777" w:rsidR="007A18C3" w:rsidRPr="000B15E0" w:rsidRDefault="007A18C3" w:rsidP="007A18C3">
      <w:pPr>
        <w:pStyle w:val="podnadpisy"/>
        <w:numPr>
          <w:ilvl w:val="0"/>
          <w:numId w:val="0"/>
        </w:numPr>
        <w:ind w:left="788"/>
      </w:pPr>
    </w:p>
    <w:p w14:paraId="64734F9D" w14:textId="7D8C72B9" w:rsidR="00EE4122" w:rsidRDefault="00EE4122" w:rsidP="007A18C3">
      <w:pPr>
        <w:spacing w:line="360" w:lineRule="auto"/>
        <w:ind w:left="360" w:firstLine="348"/>
        <w:jc w:val="both"/>
      </w:pPr>
      <w:r>
        <w:t xml:space="preserve">Začiatkom implementovania navigácie a zobrazovania máp bolo ich vytvorenie. Tieto mapy sme vytvorili na základe plánov naskenovaných z papiera, takže presnosť nebola vždy vhodná. Vďaka nepresnostiam bolo vytváranie plánov </w:t>
      </w:r>
      <w:r w:rsidR="005447E7">
        <w:t>zdĺhavým procesom</w:t>
      </w:r>
      <w:r>
        <w:t>.</w:t>
      </w:r>
    </w:p>
    <w:p w14:paraId="101A2343" w14:textId="77777777" w:rsidR="007A18C3" w:rsidRDefault="007A18C3" w:rsidP="007A18C3">
      <w:pPr>
        <w:spacing w:line="360" w:lineRule="auto"/>
        <w:ind w:left="360" w:firstLine="348"/>
        <w:jc w:val="both"/>
      </w:pPr>
    </w:p>
    <w:p w14:paraId="4AEE3B04" w14:textId="43DD1822" w:rsidR="00EE4122" w:rsidRDefault="00EE4122" w:rsidP="007A18C3">
      <w:pPr>
        <w:spacing w:line="360" w:lineRule="auto"/>
        <w:ind w:left="360" w:firstLine="348"/>
        <w:jc w:val="both"/>
      </w:pPr>
      <w:r>
        <w:t>Plány sme vytvárali v softwari Figma. Ku každému poschodiu prislúchajú 3 plány:</w:t>
      </w:r>
    </w:p>
    <w:p w14:paraId="13F3B80E" w14:textId="77777777" w:rsidR="007A18C3" w:rsidRDefault="007A18C3" w:rsidP="007A18C3">
      <w:pPr>
        <w:spacing w:line="360" w:lineRule="auto"/>
        <w:ind w:left="360" w:firstLine="348"/>
        <w:jc w:val="both"/>
      </w:pPr>
    </w:p>
    <w:p w14:paraId="305AE4EA" w14:textId="0B462A95" w:rsidR="00EE4122" w:rsidRDefault="00EE4122" w:rsidP="00E91456">
      <w:pPr>
        <w:pStyle w:val="Odsekzoznamu"/>
        <w:numPr>
          <w:ilvl w:val="0"/>
          <w:numId w:val="11"/>
        </w:numPr>
      </w:pPr>
      <w:r>
        <w:t>Mapa bez názvov učební</w:t>
      </w:r>
    </w:p>
    <w:p w14:paraId="2A0CC465" w14:textId="70C7C650" w:rsidR="00EE4122" w:rsidRDefault="00EE4122" w:rsidP="00E91456">
      <w:pPr>
        <w:pStyle w:val="Odsekzoznamu"/>
        <w:numPr>
          <w:ilvl w:val="0"/>
          <w:numId w:val="11"/>
        </w:numPr>
      </w:pPr>
      <w:r>
        <w:t>Mapa s názvami učební</w:t>
      </w:r>
    </w:p>
    <w:p w14:paraId="0BD7FF11" w14:textId="7E9EF84A" w:rsidR="005447E7" w:rsidRDefault="005447E7" w:rsidP="00E91456">
      <w:pPr>
        <w:pStyle w:val="Odsekzoznamu"/>
        <w:numPr>
          <w:ilvl w:val="0"/>
          <w:numId w:val="11"/>
        </w:numPr>
      </w:pPr>
      <w:r>
        <w:t>Mapa navigačných bodov</w:t>
      </w:r>
    </w:p>
    <w:p w14:paraId="08A9EFD2" w14:textId="33A82951" w:rsidR="007A18C3" w:rsidRDefault="007A18C3" w:rsidP="0040430F">
      <w:r>
        <w:rPr>
          <w:noProof/>
        </w:rPr>
        <w:lastRenderedPageBreak/>
        <mc:AlternateContent>
          <mc:Choice Requires="wpg">
            <w:drawing>
              <wp:anchor distT="0" distB="0" distL="114300" distR="114300" simplePos="0" relativeHeight="251671552" behindDoc="0" locked="0" layoutInCell="1" allowOverlap="1" wp14:anchorId="07B940E2" wp14:editId="34979AF8">
                <wp:simplePos x="0" y="0"/>
                <wp:positionH relativeFrom="margin">
                  <wp:posOffset>1158875</wp:posOffset>
                </wp:positionH>
                <wp:positionV relativeFrom="paragraph">
                  <wp:posOffset>309245</wp:posOffset>
                </wp:positionV>
                <wp:extent cx="3268345" cy="4223385"/>
                <wp:effectExtent l="0" t="0" r="8255" b="5715"/>
                <wp:wrapTopAndBottom/>
                <wp:docPr id="1100" name="Skupina 1100"/>
                <wp:cNvGraphicFramePr/>
                <a:graphic xmlns:a="http://schemas.openxmlformats.org/drawingml/2006/main">
                  <a:graphicData uri="http://schemas.microsoft.com/office/word/2010/wordprocessingGroup">
                    <wpg:wgp>
                      <wpg:cNvGrpSpPr/>
                      <wpg:grpSpPr>
                        <a:xfrm>
                          <a:off x="0" y="0"/>
                          <a:ext cx="3268345" cy="4223385"/>
                          <a:chOff x="-74536" y="261479"/>
                          <a:chExt cx="3654425" cy="4493360"/>
                        </a:xfrm>
                      </wpg:grpSpPr>
                      <pic:pic xmlns:pic="http://schemas.openxmlformats.org/drawingml/2006/picture">
                        <pic:nvPicPr>
                          <pic:cNvPr id="1098" name="Grafický objekt 1098"/>
                          <pic:cNvPicPr preferRelativeResize="0">
                            <a:picLocks noChangeAspect="1"/>
                          </pic:cNvPicPr>
                        </pic:nvPicPr>
                        <pic:blipFill rotWithShape="1">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rcRect t="7253" b="10807"/>
                          <a:stretch/>
                        </pic:blipFill>
                        <pic:spPr>
                          <a:xfrm>
                            <a:off x="-74536" y="261479"/>
                            <a:ext cx="3654425" cy="4234887"/>
                          </a:xfrm>
                          <a:prstGeom prst="rect">
                            <a:avLst/>
                          </a:prstGeom>
                        </pic:spPr>
                      </pic:pic>
                      <wps:wsp>
                        <wps:cNvPr id="1099" name="Textové pole 1099"/>
                        <wps:cNvSpPr txBox="1"/>
                        <wps:spPr>
                          <a:xfrm>
                            <a:off x="-74536" y="4580509"/>
                            <a:ext cx="3499814" cy="174330"/>
                          </a:xfrm>
                          <a:prstGeom prst="rect">
                            <a:avLst/>
                          </a:prstGeom>
                          <a:solidFill>
                            <a:prstClr val="white"/>
                          </a:solidFill>
                          <a:ln>
                            <a:noFill/>
                          </a:ln>
                        </wps:spPr>
                        <wps:txbx>
                          <w:txbxContent>
                            <w:p w14:paraId="1787615A" w14:textId="626B804C" w:rsidR="00E64EE5" w:rsidRPr="001F2506" w:rsidRDefault="00E64EE5" w:rsidP="00EE4122">
                              <w:pPr>
                                <w:pStyle w:val="Popis"/>
                                <w:ind w:left="11"/>
                                <w:jc w:val="center"/>
                                <w:rPr>
                                  <w:noProof/>
                                  <w:color w:val="000000"/>
                                  <w:sz w:val="24"/>
                                </w:rPr>
                              </w:pPr>
                              <w:bookmarkStart w:id="103" w:name="_Toc97617591"/>
                              <w:r>
                                <w:t xml:space="preserve">O </w:t>
                              </w:r>
                              <w:fldSimple w:instr=" SEQ O \* ARABIC ">
                                <w:r>
                                  <w:rPr>
                                    <w:noProof/>
                                  </w:rPr>
                                  <w:t>19</w:t>
                                </w:r>
                              </w:fldSimple>
                              <w:r>
                                <w:t xml:space="preserve"> Mapa prízemia s navigačnými bodmi</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940E2" id="Skupina 1100" o:spid="_x0000_s1087" style="position:absolute;margin-left:91.25pt;margin-top:24.35pt;width:257.35pt;height:332.55pt;z-index:251671552;mso-position-horizontal-relative:margin;mso-width-relative:margin;mso-height-relative:margin" coordorigin="-745,2614" coordsize="36544,4493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&#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N19kXzUx&#10;NV8yMjEiIGNvbG9yLWludGVycG9sYXRpb24tZmlsdGVycz0ic1JHQiIgeD0iMTE4IiB5PSI4Ny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xMl9kXzUxNV8y&#10;MjEiIGNvbG9yLWludGVycG9sYXRpb24tZmlsdGVycz0ic1JHQiIgeD0iMTczIiB5PSI5OC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EzX2RfNTE1XzIy&#10;MSIgY29sb3ItaW50ZXJwb2xhdGlvbi1maWx0ZXJzPSJzUkdCIiB4PSIxNjguNSIgeT0iOTg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&#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MwX2RfNTE1XzIyMSIgY29sb3ItaW50ZXJwb2xhdGlvbi1m&#10;aWx0ZXJzPSJzUkdCIiB4PSI4MCIgeT0iMTA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&#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1MV9k&#10;XzUxNV8yMjEiIGNvbG9yLWludGVycG9sYXRpb24tZmlsdGVycz0ic1JHQiIgeD0iMTciIHk9Ijky&#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1Ml9k&#10;XzUxNV8yMjEiIGNvbG9yLWludGVycG9sYXRpb24tZmlsdGVycz0ic1JHQiIgeD0iNzEiIHk9Ijg3&#10;LjU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1OF9kXzUxNV8yMjEiIGNvbG9yLWludGVycG9sYXRpb24tZmlsdGVycz0ic1JHQiIgeD0i&#10;NDguNSIgeT0iNDM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1OV9kXzUxNV8yMjEiIGNvbG9yLWludGVycG9sYXRpb24tZmlsdGVycz0ic1JHQiIgeD0i&#10;NDQiIHk9IjQ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2MF9kXzUxNV8yMjEiIGNvbG9yLWludGVycG9sYXRpb24tZmlsdGVycz0ic1JHQiIgeD0i&#10;NDQiIHk9IjU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">
                <v:shape id="Grafický objekt 1098" o:spid="_x0000_s1088" type="#_x0000_t75" style="position:absolute;left:-745;top:2614;width:36543;height:423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">
                  <v:imagedata r:id="rId47" o:title="" croptop="4753f" cropbottom="7082f"/>
                </v:shape>
                <v:shape id="Textové pole 1099" o:spid="_x0000_s1089" type="#_x0000_t202" style="position:absolute;left:-745;top:45805;width:34997;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" stroked="f">
                  <v:textbox inset="0,0,0,0">
                    <w:txbxContent>
                      <w:p w14:paraId="1787615A" w14:textId="626B804C" w:rsidR="00E64EE5" w:rsidRPr="001F2506" w:rsidRDefault="00E64EE5" w:rsidP="00EE4122">
                        <w:pPr>
                          <w:pStyle w:val="Popis"/>
                          <w:ind w:left="11"/>
                          <w:jc w:val="center"/>
                          <w:rPr>
                            <w:noProof/>
                            <w:color w:val="000000"/>
                            <w:sz w:val="24"/>
                          </w:rPr>
                        </w:pPr>
                        <w:bookmarkStart w:id="104" w:name="_Toc97617591"/>
                        <w:r>
                          <w:t xml:space="preserve">O </w:t>
                        </w:r>
                        <w:fldSimple w:instr=" SEQ O \* ARABIC ">
                          <w:r>
                            <w:rPr>
                              <w:noProof/>
                            </w:rPr>
                            <w:t>19</w:t>
                          </w:r>
                        </w:fldSimple>
                        <w:r>
                          <w:t xml:space="preserve"> Mapa prízemia s navigačnými bodmi</w:t>
                        </w:r>
                        <w:bookmarkEnd w:id="104"/>
                      </w:p>
                    </w:txbxContent>
                  </v:textbox>
                </v:shape>
                <w10:wrap type="topAndBottom" anchorx="margin"/>
              </v:group>
            </w:pict>
          </mc:Fallback>
        </mc:AlternateContent>
      </w:r>
    </w:p>
    <w:p w14:paraId="43FE3629" w14:textId="3D1A7658" w:rsidR="00EE4122" w:rsidRPr="005C30E0" w:rsidRDefault="00EE4122" w:rsidP="00E91456">
      <w:pPr>
        <w:jc w:val="both"/>
      </w:pPr>
    </w:p>
    <w:p w14:paraId="0A70ACD9" w14:textId="5D6A4751" w:rsidR="00EE4122" w:rsidRPr="000B15E0" w:rsidRDefault="00EE4122" w:rsidP="000B15E0">
      <w:pPr>
        <w:pStyle w:val="podnadpisy"/>
      </w:pPr>
      <w:bookmarkStart w:id="105" w:name="_Toc98585112"/>
      <w:r w:rsidRPr="000B15E0">
        <w:t>Navigácia a zobrazovanie máp</w:t>
      </w:r>
      <w:bookmarkEnd w:id="105"/>
    </w:p>
    <w:p w14:paraId="1FA3AE2A" w14:textId="15BF0FF5" w:rsidR="00EE4122" w:rsidRDefault="00EE4122" w:rsidP="00E91456">
      <w:pPr>
        <w:spacing w:line="360" w:lineRule="auto"/>
        <w:ind w:left="360" w:firstLine="348"/>
        <w:jc w:val="both"/>
      </w:pPr>
      <w:r>
        <w:rPr>
          <w:noProof/>
        </w:rPr>
        <mc:AlternateContent>
          <mc:Choice Requires="wpg">
            <w:drawing>
              <wp:anchor distT="0" distB="0" distL="114300" distR="114300" simplePos="0" relativeHeight="251674624" behindDoc="0" locked="0" layoutInCell="1" allowOverlap="1" wp14:anchorId="7C51E963" wp14:editId="6D737672">
                <wp:simplePos x="0" y="0"/>
                <wp:positionH relativeFrom="margin">
                  <wp:align>center</wp:align>
                </wp:positionH>
                <wp:positionV relativeFrom="paragraph">
                  <wp:posOffset>1289656</wp:posOffset>
                </wp:positionV>
                <wp:extent cx="2305685" cy="1076325"/>
                <wp:effectExtent l="0" t="0" r="18415" b="9525"/>
                <wp:wrapTopAndBottom/>
                <wp:docPr id="1114" name="Skupina 1114"/>
                <wp:cNvGraphicFramePr/>
                <a:graphic xmlns:a="http://schemas.openxmlformats.org/drawingml/2006/main">
                  <a:graphicData uri="http://schemas.microsoft.com/office/word/2010/wordprocessingGroup">
                    <wpg:wgp>
                      <wpg:cNvGrpSpPr/>
                      <wpg:grpSpPr>
                        <a:xfrm>
                          <a:off x="0" y="0"/>
                          <a:ext cx="2305685" cy="1076325"/>
                          <a:chOff x="0" y="0"/>
                          <a:chExt cx="2305685" cy="1076726"/>
                        </a:xfrm>
                      </wpg:grpSpPr>
                      <wps:wsp>
                        <wps:cNvPr id="1112" name="Textové pole 1112"/>
                        <wps:cNvSpPr txBox="1"/>
                        <wps:spPr>
                          <a:xfrm>
                            <a:off x="0" y="0"/>
                            <a:ext cx="2305685" cy="930275"/>
                          </a:xfrm>
                          <a:prstGeom prst="rect">
                            <a:avLst/>
                          </a:prstGeom>
                          <a:solidFill>
                            <a:schemeClr val="lt1"/>
                          </a:solidFill>
                          <a:ln w="6350">
                            <a:solidFill>
                              <a:schemeClr val="bg1"/>
                            </a:solidFill>
                          </a:ln>
                        </wps:spPr>
                        <wps:txbx>
                          <w:txbxContent>
                            <w:p w14:paraId="25FD305A"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64EE5" w:rsidRDefault="00E64EE5"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 name="Textové pole 1113"/>
                        <wps:cNvSpPr txBox="1"/>
                        <wps:spPr>
                          <a:xfrm>
                            <a:off x="97790" y="905943"/>
                            <a:ext cx="2110153" cy="170783"/>
                          </a:xfrm>
                          <a:prstGeom prst="rect">
                            <a:avLst/>
                          </a:prstGeom>
                          <a:solidFill>
                            <a:prstClr val="white"/>
                          </a:solidFill>
                          <a:ln>
                            <a:noFill/>
                          </a:ln>
                        </wps:spPr>
                        <wps:txbx>
                          <w:txbxContent>
                            <w:p w14:paraId="7A63BB00" w14:textId="1FB5F106" w:rsidR="00E64EE5" w:rsidRPr="00B713B4" w:rsidRDefault="00E64EE5" w:rsidP="00EE4122">
                              <w:pPr>
                                <w:pStyle w:val="Popis"/>
                                <w:ind w:left="11"/>
                                <w:jc w:val="center"/>
                                <w:rPr>
                                  <w:noProof/>
                                  <w:color w:val="000000"/>
                                  <w:sz w:val="24"/>
                                </w:rPr>
                              </w:pPr>
                              <w:bookmarkStart w:id="106" w:name="_Toc97617592"/>
                              <w:r>
                                <w:t xml:space="preserve">O </w:t>
                              </w:r>
                              <w:fldSimple w:instr=" SEQ O \* ARABIC ">
                                <w:r>
                                  <w:rPr>
                                    <w:noProof/>
                                  </w:rPr>
                                  <w:t>20</w:t>
                                </w:r>
                              </w:fldSimple>
                              <w:r>
                                <w:t xml:space="preserve"> Zápis ohodnoteného grafu</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51E963" id="Skupina 1114" o:spid="_x0000_s1090" style="position:absolute;left:0;text-align:left;margin-left:0;margin-top:101.55pt;width:181.55pt;height:84.75pt;z-index:251674624;mso-position-horizontal:center;mso-position-horizontal-relative:margin;mso-width-relative:margin;mso-height-relative:margin" coordsize="23056,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">
                <v:shape id="Textové pole 1112" o:spid="_x0000_s1091" type="#_x0000_t202" style="position:absolute;width:23056;height:9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" fillcolor="white [3201]" strokecolor="white [3212]" strokeweight=".5pt">
                  <v:textbox>
                    <w:txbxContent>
                      <w:p w14:paraId="25FD305A"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'D106'</w:t>
                        </w:r>
                        <w:r>
                          <w:rPr>
                            <w:rFonts w:ascii="Consolas" w:hAnsi="Consolas" w:cs="Courier New"/>
                            <w:color w:val="545454"/>
                            <w:sz w:val="17"/>
                            <w:szCs w:val="17"/>
                          </w:rPr>
                          <w:t>:{</w:t>
                        </w:r>
                      </w:p>
                      <w:p w14:paraId="7D34A7E3"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'D1051'</w:t>
                        </w:r>
                        <w:r>
                          <w:rPr>
                            <w:rFonts w:ascii="Consolas" w:hAnsi="Consolas" w:cs="Courier New"/>
                            <w:color w:val="545454"/>
                            <w:sz w:val="17"/>
                            <w:szCs w:val="17"/>
                          </w:rPr>
                          <w:t xml:space="preserve">: </w:t>
                        </w:r>
                        <w:r>
                          <w:rPr>
                            <w:rFonts w:ascii="Consolas" w:hAnsi="Consolas" w:cs="Courier New"/>
                            <w:color w:val="AA5D00"/>
                            <w:sz w:val="17"/>
                            <w:szCs w:val="17"/>
                          </w:rPr>
                          <w:t>13</w:t>
                        </w:r>
                        <w:r>
                          <w:rPr>
                            <w:rFonts w:ascii="Consolas" w:hAnsi="Consolas" w:cs="Courier New"/>
                            <w:color w:val="545454"/>
                            <w:sz w:val="17"/>
                            <w:szCs w:val="17"/>
                          </w:rPr>
                          <w:t>,</w:t>
                        </w:r>
                      </w:p>
                      <w:p w14:paraId="68199C55"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xml:space="preserve">  </w:t>
                        </w:r>
                        <w:r>
                          <w:rPr>
                            <w:rFonts w:ascii="Consolas" w:hAnsi="Consolas" w:cs="Courier New"/>
                            <w:color w:val="008000"/>
                            <w:sz w:val="17"/>
                            <w:szCs w:val="17"/>
                          </w:rPr>
                          <w:t>'D107/D108'</w:t>
                        </w:r>
                        <w:r>
                          <w:rPr>
                            <w:rFonts w:ascii="Consolas" w:hAnsi="Consolas" w:cs="Courier New"/>
                            <w:color w:val="545454"/>
                            <w:sz w:val="17"/>
                            <w:szCs w:val="17"/>
                          </w:rPr>
                          <w:t xml:space="preserve">: </w:t>
                        </w:r>
                        <w:r>
                          <w:rPr>
                            <w:rFonts w:ascii="Consolas" w:hAnsi="Consolas" w:cs="Courier New"/>
                            <w:color w:val="AA5D00"/>
                            <w:sz w:val="17"/>
                            <w:szCs w:val="17"/>
                          </w:rPr>
                          <w:t>16</w:t>
                        </w:r>
                      </w:p>
                      <w:p w14:paraId="398F663C"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w:t>
                        </w:r>
                      </w:p>
                      <w:p w14:paraId="4D51E137"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8000"/>
                            <w:sz w:val="17"/>
                            <w:szCs w:val="17"/>
                          </w:rPr>
                          <w:t>'D107/D108'</w:t>
                        </w:r>
                        <w:r>
                          <w:rPr>
                            <w:rFonts w:ascii="Consolas" w:hAnsi="Consolas" w:cs="Courier New"/>
                            <w:color w:val="545454"/>
                            <w:sz w:val="17"/>
                            <w:szCs w:val="17"/>
                          </w:rPr>
                          <w:t>: {</w:t>
                        </w:r>
                        <w:r>
                          <w:rPr>
                            <w:rFonts w:ascii="Consolas" w:hAnsi="Consolas" w:cs="Courier New"/>
                            <w:color w:val="008000"/>
                            <w:sz w:val="17"/>
                            <w:szCs w:val="17"/>
                          </w:rPr>
                          <w:t>'D106'</w:t>
                        </w:r>
                        <w:r>
                          <w:rPr>
                            <w:rFonts w:ascii="Consolas" w:hAnsi="Consolas" w:cs="Courier New"/>
                            <w:color w:val="545454"/>
                            <w:sz w:val="17"/>
                            <w:szCs w:val="17"/>
                          </w:rPr>
                          <w:t xml:space="preserve">: </w:t>
                        </w:r>
                        <w:r>
                          <w:rPr>
                            <w:rFonts w:ascii="Consolas" w:hAnsi="Consolas" w:cs="Courier New"/>
                            <w:color w:val="AA5D00"/>
                            <w:sz w:val="17"/>
                            <w:szCs w:val="17"/>
                          </w:rPr>
                          <w:t>16</w:t>
                        </w:r>
                        <w:r>
                          <w:rPr>
                            <w:rFonts w:ascii="Consolas" w:hAnsi="Consolas" w:cs="Courier New"/>
                            <w:color w:val="545454"/>
                            <w:sz w:val="17"/>
                            <w:szCs w:val="17"/>
                          </w:rPr>
                          <w:t>},</w:t>
                        </w:r>
                      </w:p>
                      <w:p w14:paraId="5939D784" w14:textId="77777777" w:rsidR="00E64EE5"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545454"/>
                            <w:sz w:val="17"/>
                            <w:szCs w:val="17"/>
                          </w:rPr>
                          <w:t> </w:t>
                        </w:r>
                      </w:p>
                      <w:p w14:paraId="1B0DC94F" w14:textId="77777777" w:rsidR="00E64EE5" w:rsidRDefault="00E64EE5" w:rsidP="00EE4122"/>
                    </w:txbxContent>
                  </v:textbox>
                </v:shape>
                <v:shape id="Textové pole 1113" o:spid="_x0000_s1092" type="#_x0000_t202" style="position:absolute;left:977;top:9059;width:2110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" stroked="f">
                  <v:textbox inset="0,0,0,0">
                    <w:txbxContent>
                      <w:p w14:paraId="7A63BB00" w14:textId="1FB5F106" w:rsidR="00E64EE5" w:rsidRPr="00B713B4" w:rsidRDefault="00E64EE5" w:rsidP="00EE4122">
                        <w:pPr>
                          <w:pStyle w:val="Popis"/>
                          <w:ind w:left="11"/>
                          <w:jc w:val="center"/>
                          <w:rPr>
                            <w:noProof/>
                            <w:color w:val="000000"/>
                            <w:sz w:val="24"/>
                          </w:rPr>
                        </w:pPr>
                        <w:bookmarkStart w:id="107" w:name="_Toc97617592"/>
                        <w:r>
                          <w:t xml:space="preserve">O </w:t>
                        </w:r>
                        <w:fldSimple w:instr=" SEQ O \* ARABIC ">
                          <w:r>
                            <w:rPr>
                              <w:noProof/>
                            </w:rPr>
                            <w:t>20</w:t>
                          </w:r>
                        </w:fldSimple>
                        <w:r>
                          <w:t xml:space="preserve"> Zápis ohodnoteného grafu</w:t>
                        </w:r>
                        <w:bookmarkEnd w:id="107"/>
                      </w:p>
                    </w:txbxContent>
                  </v:textbox>
                </v:shape>
                <w10:wrap type="topAndBottom" anchorx="margin"/>
              </v:group>
            </w:pict>
          </mc:Fallback>
        </mc:AlternateContent>
      </w:r>
      <w:r>
        <w:t xml:space="preserve">Navigácia v našej aplikácii je založená na využití </w:t>
      </w:r>
      <w:r w:rsidRPr="0048279B">
        <w:t>Dijkstrov</w:t>
      </w:r>
      <w:r>
        <w:t>ho</w:t>
      </w:r>
      <w:r w:rsidRPr="0048279B">
        <w:t xml:space="preserve"> algoritmu</w:t>
      </w:r>
      <w:r>
        <w:t>. Tento algoritmus slúži na nájdenie najkratšej trasy medzi dvoma bodmi o</w:t>
      </w:r>
      <w:r w:rsidRPr="0048279B">
        <w:t>hodnotené</w:t>
      </w:r>
      <w:r>
        <w:t>ho grafu prepojenia učební. Pre fungovanie takejto navigácie sme daný graf museli navrhnúť a vyhotoviť, následne aj prepísať do vhodného formátu ktorý dokážeme využiť v na</w:t>
      </w:r>
      <w:r w:rsidR="005447E7">
        <w:t>š</w:t>
      </w:r>
      <w:r>
        <w:t xml:space="preserve">ej aplikácii. </w:t>
      </w:r>
    </w:p>
    <w:p w14:paraId="655D56F9" w14:textId="1D1CA28A" w:rsidR="00EE4122" w:rsidRDefault="00EE4122" w:rsidP="00E91456">
      <w:pPr>
        <w:spacing w:line="360" w:lineRule="auto"/>
        <w:ind w:left="360" w:firstLine="348"/>
        <w:jc w:val="both"/>
      </w:pPr>
      <w:r>
        <w:t xml:space="preserve">Po zmapovaní a vytvorení všetkých </w:t>
      </w:r>
      <w:r w:rsidR="0020366E">
        <w:t>navigačných bodov</w:t>
      </w:r>
      <w:r>
        <w:t xml:space="preserve">, ktorých počet dosiahol 208, sme tieto </w:t>
      </w:r>
      <w:r w:rsidR="00434EF9">
        <w:t>body</w:t>
      </w:r>
      <w:r>
        <w:t xml:space="preserve"> najprv prepojili. Takúto mapu sme aj graficky znázornili v softwari Figma. </w:t>
      </w:r>
      <w:r w:rsidR="000F486F">
        <w:t>V</w:t>
      </w:r>
      <w:r>
        <w:t>ytvorené vrcholy a hrany sme prepísali do kódu vo forme Mapy, ktorej kľúčom je názov učebne a hodnotou je Mapa, v ktorej sa nachádzajú ako kľúče názvy učebn</w:t>
      </w:r>
      <w:r w:rsidR="000F486F">
        <w:t>í</w:t>
      </w:r>
      <w:r>
        <w:t xml:space="preserve"> ktoré susedia a hodnotou je  </w:t>
      </w:r>
      <w:r w:rsidR="000F486F">
        <w:t xml:space="preserve">ich </w:t>
      </w:r>
      <w:r>
        <w:t>vzdialenosť.</w:t>
      </w:r>
    </w:p>
    <w:p w14:paraId="48DE86DE" w14:textId="73031BB5" w:rsidR="00EE4122" w:rsidRDefault="005D3FFB" w:rsidP="00E91456">
      <w:pPr>
        <w:spacing w:line="360" w:lineRule="auto"/>
        <w:ind w:left="360" w:firstLine="348"/>
        <w:jc w:val="both"/>
        <w:rPr>
          <w:shd w:val="clear" w:color="auto" w:fill="FFFFFF"/>
        </w:rPr>
      </w:pPr>
      <w:r>
        <w:rPr>
          <w:noProof/>
        </w:rPr>
        <w:lastRenderedPageBreak/>
        <mc:AlternateContent>
          <mc:Choice Requires="wpg">
            <w:drawing>
              <wp:anchor distT="0" distB="0" distL="114300" distR="114300" simplePos="0" relativeHeight="251673600" behindDoc="0" locked="0" layoutInCell="1" allowOverlap="1" wp14:anchorId="0193DA72" wp14:editId="46851198">
                <wp:simplePos x="0" y="0"/>
                <wp:positionH relativeFrom="column">
                  <wp:posOffset>1114425</wp:posOffset>
                </wp:positionH>
                <wp:positionV relativeFrom="paragraph">
                  <wp:posOffset>1258108</wp:posOffset>
                </wp:positionV>
                <wp:extent cx="3648075" cy="1101090"/>
                <wp:effectExtent l="0" t="0" r="28575" b="22860"/>
                <wp:wrapTopAndBottom/>
                <wp:docPr id="1110" name="Skupina 1110"/>
                <wp:cNvGraphicFramePr/>
                <a:graphic xmlns:a="http://schemas.openxmlformats.org/drawingml/2006/main">
                  <a:graphicData uri="http://schemas.microsoft.com/office/word/2010/wordprocessingGroup">
                    <wpg:wgp>
                      <wpg:cNvGrpSpPr/>
                      <wpg:grpSpPr>
                        <a:xfrm>
                          <a:off x="0" y="0"/>
                          <a:ext cx="3648075" cy="1101090"/>
                          <a:chOff x="0" y="0"/>
                          <a:chExt cx="3648075" cy="1101091"/>
                        </a:xfrm>
                      </wpg:grpSpPr>
                      <wps:wsp>
                        <wps:cNvPr id="1108" name="Textové pole 1108"/>
                        <wps:cNvSpPr txBox="1"/>
                        <wps:spPr>
                          <a:xfrm>
                            <a:off x="0" y="0"/>
                            <a:ext cx="3648075" cy="1101091"/>
                          </a:xfrm>
                          <a:prstGeom prst="rect">
                            <a:avLst/>
                          </a:prstGeom>
                          <a:solidFill>
                            <a:schemeClr val="lt1"/>
                          </a:solidFill>
                          <a:ln w="6350">
                            <a:solidFill>
                              <a:schemeClr val="bg1"/>
                            </a:solidFill>
                          </a:ln>
                        </wps:spPr>
                        <wps:txbx>
                          <w:txbxContent>
                            <w:p w14:paraId="174D9C21"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64EE5" w:rsidRDefault="00E64EE5"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9" name="Textové pole 1109"/>
                        <wps:cNvSpPr txBox="1"/>
                        <wps:spPr>
                          <a:xfrm>
                            <a:off x="0" y="933451"/>
                            <a:ext cx="3577213" cy="167640"/>
                          </a:xfrm>
                          <a:prstGeom prst="rect">
                            <a:avLst/>
                          </a:prstGeom>
                          <a:solidFill>
                            <a:prstClr val="white"/>
                          </a:solidFill>
                          <a:ln>
                            <a:noFill/>
                          </a:ln>
                        </wps:spPr>
                        <wps:txbx>
                          <w:txbxContent>
                            <w:p w14:paraId="32596D6C" w14:textId="48BBB4EB" w:rsidR="00E64EE5" w:rsidRPr="003713AA" w:rsidRDefault="00E64EE5" w:rsidP="00EE4122">
                              <w:pPr>
                                <w:pStyle w:val="Popis"/>
                                <w:ind w:left="11"/>
                                <w:jc w:val="center"/>
                                <w:rPr>
                                  <w:noProof/>
                                  <w:color w:val="000000"/>
                                  <w:sz w:val="24"/>
                                </w:rPr>
                              </w:pPr>
                              <w:bookmarkStart w:id="108" w:name="_Toc97617593"/>
                              <w:r>
                                <w:t xml:space="preserve">O </w:t>
                              </w:r>
                              <w:fldSimple w:instr=" SEQ O \* ARABIC ">
                                <w:r>
                                  <w:rPr>
                                    <w:noProof/>
                                  </w:rPr>
                                  <w:t>21</w:t>
                                </w:r>
                              </w:fldSimple>
                              <w:r>
                                <w:t xml:space="preserve"> Súradnice Učební</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3DA72" id="Skupina 1110" o:spid="_x0000_s1093" style="position:absolute;left:0;text-align:left;margin-left:87.75pt;margin-top:99.05pt;width:287.25pt;height:86.7pt;z-index:251673600;mso-width-relative:margin;mso-height-relative:margin" coordsize="36480,1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">
                <v:shape id="Textové pole 1108" o:spid="_x0000_s1094" type="#_x0000_t202" style="position:absolute;width:36480;height:1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" fillcolor="white [3201]" strokecolor="white [3212]" strokeweight=".5pt">
                  <v:textbox>
                    <w:txbxContent>
                      <w:p w14:paraId="174D9C21"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&gt;&gt; suradniceUcebni =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'HBP1'</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'A109'</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Rect</w:t>
                        </w:r>
                        <w:r w:rsidRPr="00AE7191">
                          <w:rPr>
                            <w:rFonts w:ascii="Consolas" w:hAnsi="Consolas" w:cs="Courier New"/>
                            <w:color w:val="545454"/>
                            <w:sz w:val="18"/>
                            <w:szCs w:val="18"/>
                            <w:shd w:val="clear" w:color="auto" w:fill="FFFFFF"/>
                          </w:rPr>
                          <w:t>.fromLTWH(</w:t>
                        </w:r>
                        <w:r w:rsidRPr="00AE7191">
                          <w:rPr>
                            <w:rFonts w:ascii="Consolas" w:hAnsi="Consolas" w:cs="Courier New"/>
                            <w:color w:val="AA5D00"/>
                            <w:sz w:val="18"/>
                            <w:szCs w:val="18"/>
                            <w:shd w:val="clear" w:color="auto" w:fill="FFFFFF"/>
                          </w:rPr>
                          <w:t>142</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240</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36</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16</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w:t>
                        </w:r>
                      </w:p>
                      <w:p w14:paraId="176B5630" w14:textId="77777777" w:rsidR="00E64EE5" w:rsidRDefault="00E64EE5" w:rsidP="00EE4122"/>
                    </w:txbxContent>
                  </v:textbox>
                </v:shape>
                <v:shape id="Textové pole 1109" o:spid="_x0000_s1095" type="#_x0000_t202" style="position:absolute;top:9334;width:3577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" stroked="f">
                  <v:textbox inset="0,0,0,0">
                    <w:txbxContent>
                      <w:p w14:paraId="32596D6C" w14:textId="48BBB4EB" w:rsidR="00E64EE5" w:rsidRPr="003713AA" w:rsidRDefault="00E64EE5" w:rsidP="00EE4122">
                        <w:pPr>
                          <w:pStyle w:val="Popis"/>
                          <w:ind w:left="11"/>
                          <w:jc w:val="center"/>
                          <w:rPr>
                            <w:noProof/>
                            <w:color w:val="000000"/>
                            <w:sz w:val="24"/>
                          </w:rPr>
                        </w:pPr>
                        <w:bookmarkStart w:id="109" w:name="_Toc97617593"/>
                        <w:r>
                          <w:t xml:space="preserve">O </w:t>
                        </w:r>
                        <w:fldSimple w:instr=" SEQ O \* ARABIC ">
                          <w:r>
                            <w:rPr>
                              <w:noProof/>
                            </w:rPr>
                            <w:t>21</w:t>
                          </w:r>
                        </w:fldSimple>
                        <w:r>
                          <w:t xml:space="preserve"> Súradnice Učební</w:t>
                        </w:r>
                        <w:bookmarkEnd w:id="109"/>
                      </w:p>
                    </w:txbxContent>
                  </v:textbox>
                </v:shape>
                <w10:wrap type="topAndBottom"/>
              </v:group>
            </w:pict>
          </mc:Fallback>
        </mc:AlternateContent>
      </w:r>
      <w:r>
        <w:rPr>
          <w:noProof/>
        </w:rPr>
        <mc:AlternateContent>
          <mc:Choice Requires="wpg">
            <w:drawing>
              <wp:anchor distT="0" distB="0" distL="114300" distR="114300" simplePos="0" relativeHeight="251672576" behindDoc="0" locked="0" layoutInCell="1" allowOverlap="1" wp14:anchorId="6A545E89" wp14:editId="7A00C4EA">
                <wp:simplePos x="0" y="0"/>
                <wp:positionH relativeFrom="column">
                  <wp:posOffset>1152050</wp:posOffset>
                </wp:positionH>
                <wp:positionV relativeFrom="paragraph">
                  <wp:posOffset>2498148</wp:posOffset>
                </wp:positionV>
                <wp:extent cx="3600450" cy="1289050"/>
                <wp:effectExtent l="0" t="0" r="19050" b="25400"/>
                <wp:wrapTopAndBottom/>
                <wp:docPr id="1104" name="Skupina 1104"/>
                <wp:cNvGraphicFramePr/>
                <a:graphic xmlns:a="http://schemas.openxmlformats.org/drawingml/2006/main">
                  <a:graphicData uri="http://schemas.microsoft.com/office/word/2010/wordprocessingGroup">
                    <wpg:wgp>
                      <wpg:cNvGrpSpPr/>
                      <wpg:grpSpPr>
                        <a:xfrm>
                          <a:off x="0" y="0"/>
                          <a:ext cx="3600450" cy="1289050"/>
                          <a:chOff x="0" y="0"/>
                          <a:chExt cx="3600450" cy="1068802"/>
                        </a:xfrm>
                      </wpg:grpSpPr>
                      <wps:wsp>
                        <wps:cNvPr id="1102" name="Textové pole 1102"/>
                        <wps:cNvSpPr txBox="1"/>
                        <wps:spPr>
                          <a:xfrm>
                            <a:off x="0" y="0"/>
                            <a:ext cx="3600450" cy="1068802"/>
                          </a:xfrm>
                          <a:prstGeom prst="rect">
                            <a:avLst/>
                          </a:prstGeom>
                          <a:solidFill>
                            <a:schemeClr val="lt1"/>
                          </a:solidFill>
                          <a:ln w="6350">
                            <a:solidFill>
                              <a:schemeClr val="bg1"/>
                            </a:solidFill>
                          </a:ln>
                        </wps:spPr>
                        <wps:txbx>
                          <w:txbxContent>
                            <w:p w14:paraId="20ADB219"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64EE5" w:rsidRDefault="00E64EE5" w:rsidP="00EE41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3" name="Textové pole 1103"/>
                        <wps:cNvSpPr txBox="1"/>
                        <wps:spPr>
                          <a:xfrm>
                            <a:off x="28575" y="908709"/>
                            <a:ext cx="3476625" cy="160093"/>
                          </a:xfrm>
                          <a:prstGeom prst="rect">
                            <a:avLst/>
                          </a:prstGeom>
                          <a:solidFill>
                            <a:prstClr val="white"/>
                          </a:solidFill>
                          <a:ln>
                            <a:noFill/>
                          </a:ln>
                        </wps:spPr>
                        <wps:txbx>
                          <w:txbxContent>
                            <w:p w14:paraId="6F80F586" w14:textId="31C47755" w:rsidR="00E64EE5" w:rsidRPr="008943C3" w:rsidRDefault="00E64EE5" w:rsidP="00EE4122">
                              <w:pPr>
                                <w:pStyle w:val="Popis"/>
                                <w:ind w:left="11"/>
                                <w:jc w:val="center"/>
                                <w:rPr>
                                  <w:noProof/>
                                  <w:color w:val="000000"/>
                                  <w:sz w:val="24"/>
                                </w:rPr>
                              </w:pPr>
                              <w:bookmarkStart w:id="110" w:name="_Toc97617594"/>
                              <w:r>
                                <w:t xml:space="preserve">O </w:t>
                              </w:r>
                              <w:fldSimple w:instr=" SEQ O \* ARABIC ">
                                <w:r>
                                  <w:rPr>
                                    <w:noProof/>
                                  </w:rPr>
                                  <w:t>22</w:t>
                                </w:r>
                              </w:fldSimple>
                              <w:r>
                                <w:t xml:space="preserve"> Súradnice Navigačných Bodov</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45E89" id="Skupina 1104" o:spid="_x0000_s1096" style="position:absolute;left:0;text-align:left;margin-left:90.7pt;margin-top:196.7pt;width:283.5pt;height:101.5pt;z-index:251672576;mso-width-relative:margin;mso-height-relative:margin" coordsize="36004,1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">
                <v:shape id="Textové pole 1102" o:spid="_x0000_s1097" type="#_x0000_t202" style="position:absolute;width:36004;height:10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" fillcolor="white [3201]" strokecolor="white [3212]" strokeweight=".5pt">
                  <v:textbox>
                    <w:txbxContent>
                      <w:p w14:paraId="20ADB219"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Map</w:t>
                        </w:r>
                        <w:r w:rsidRPr="00AE7191">
                          <w:rPr>
                            <w:rFonts w:ascii="Consolas" w:hAnsi="Consolas" w:cs="Courier New"/>
                            <w:color w:val="545454"/>
                            <w:sz w:val="18"/>
                            <w:szCs w:val="18"/>
                            <w:shd w:val="clear" w:color="auto" w:fill="FFFFFF"/>
                          </w:rPr>
                          <w:t>&lt;</w:t>
                        </w:r>
                        <w:r w:rsidRPr="00AE7191">
                          <w:rPr>
                            <w:rFonts w:ascii="Consolas" w:hAnsi="Consolas" w:cs="Courier New"/>
                            <w:color w:val="007FAA"/>
                            <w:sz w:val="18"/>
                            <w:szCs w:val="18"/>
                            <w:shd w:val="clear" w:color="auto" w:fill="FFFFFF"/>
                          </w:rPr>
                          <w:t>String</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&gt;&gt; suradniceWaypointov = {</w:t>
                        </w:r>
                      </w:p>
                      <w:p w14:paraId="42963B47" w14:textId="77777777" w:rsidR="00E64EE5" w:rsidRPr="00AE7191" w:rsidRDefault="00E64EE5" w:rsidP="00EE4122">
                        <w:pPr>
                          <w:pStyle w:val="Normlnywebov"/>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8"/>
                            <w:szCs w:val="18"/>
                            <w:shd w:val="clear" w:color="auto" w:fill="FFFFFF"/>
                          </w:rPr>
                        </w:pP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8000"/>
                            <w:sz w:val="18"/>
                            <w:szCs w:val="18"/>
                            <w:shd w:val="clear" w:color="auto" w:fill="FFFFFF"/>
                          </w:rPr>
                          <w:t>'HBP0'</w:t>
                        </w:r>
                        <w:r w:rsidRPr="00AE7191">
                          <w:rPr>
                            <w:rFonts w:ascii="Consolas" w:hAnsi="Consolas" w:cs="Courier New"/>
                            <w:color w:val="545454"/>
                            <w:sz w:val="18"/>
                            <w:szCs w:val="18"/>
                            <w:shd w:val="clear" w:color="auto" w:fill="FFFFFF"/>
                          </w:rPr>
                          <w:t>: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008000"/>
                            <w:sz w:val="18"/>
                            <w:szCs w:val="18"/>
                            <w:shd w:val="clear" w:color="auto" w:fill="FFFFFF"/>
                          </w:rPr>
                          <w:t>'B0VYCHOD'</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007FAA"/>
                            <w:sz w:val="18"/>
                            <w:szCs w:val="18"/>
                            <w:shd w:val="clear" w:color="auto" w:fill="FFFFFF"/>
                          </w:rPr>
                          <w:t>Offset</w:t>
                        </w:r>
                        <w:r w:rsidRPr="00AE7191">
                          <w:rPr>
                            <w:rFonts w:ascii="Consolas" w:hAnsi="Consolas" w:cs="Courier New"/>
                            <w:color w:val="545454"/>
                            <w:sz w:val="18"/>
                            <w:szCs w:val="18"/>
                            <w:shd w:val="clear" w:color="auto" w:fill="FFFFFF"/>
                          </w:rPr>
                          <w:t>(</w:t>
                        </w:r>
                        <w:r w:rsidRPr="00AE7191">
                          <w:rPr>
                            <w:rFonts w:ascii="Consolas" w:hAnsi="Consolas" w:cs="Courier New"/>
                            <w:color w:val="AA5D00"/>
                            <w:sz w:val="18"/>
                            <w:szCs w:val="18"/>
                            <w:shd w:val="clear" w:color="auto" w:fill="FFFFFF"/>
                          </w:rPr>
                          <w:t>177</w:t>
                        </w:r>
                        <w:r w:rsidRPr="00AE7191">
                          <w:rPr>
                            <w:rFonts w:ascii="Consolas" w:hAnsi="Consolas" w:cs="Courier New"/>
                            <w:color w:val="545454"/>
                            <w:sz w:val="18"/>
                            <w:szCs w:val="18"/>
                            <w:shd w:val="clear" w:color="auto" w:fill="FFFFFF"/>
                          </w:rPr>
                          <w:t xml:space="preserve">, </w:t>
                        </w:r>
                        <w:r w:rsidRPr="00AE7191">
                          <w:rPr>
                            <w:rFonts w:ascii="Consolas" w:hAnsi="Consolas" w:cs="Courier New"/>
                            <w:color w:val="AA5D00"/>
                            <w:sz w:val="18"/>
                            <w:szCs w:val="18"/>
                            <w:shd w:val="clear" w:color="auto" w:fill="FFFFFF"/>
                          </w:rPr>
                          <w:t>98.5</w:t>
                        </w:r>
                        <w:r w:rsidRPr="00AE7191">
                          <w:rPr>
                            <w:rFonts w:ascii="Consolas" w:hAnsi="Consolas" w:cs="Courier New"/>
                            <w:color w:val="545454"/>
                            <w:sz w:val="18"/>
                            <w:szCs w:val="18"/>
                            <w:shd w:val="clear" w:color="auto" w:fill="FFFFFF"/>
                          </w:rPr>
                          <w:t>),</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xml:space="preserve">  },</w:t>
                        </w:r>
                        <w:r w:rsidRPr="00AE7191">
                          <w:rPr>
                            <w:rFonts w:ascii="Consolas" w:hAnsi="Consolas" w:cs="Courier New"/>
                            <w:color w:val="545454"/>
                            <w:sz w:val="18"/>
                            <w:szCs w:val="18"/>
                            <w:shd w:val="clear" w:color="auto" w:fill="FFFFFF"/>
                          </w:rPr>
                          <w:br/>
                          <w:t>}; </w:t>
                        </w:r>
                      </w:p>
                      <w:p w14:paraId="186CF69A" w14:textId="77777777" w:rsidR="00E64EE5" w:rsidRDefault="00E64EE5" w:rsidP="00EE4122"/>
                    </w:txbxContent>
                  </v:textbox>
                </v:shape>
                <v:shape id="Textové pole 1103" o:spid="_x0000_s1098" type="#_x0000_t202" style="position:absolute;left:285;top:9087;width:34767;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" stroked="f">
                  <v:textbox inset="0,0,0,0">
                    <w:txbxContent>
                      <w:p w14:paraId="6F80F586" w14:textId="31C47755" w:rsidR="00E64EE5" w:rsidRPr="008943C3" w:rsidRDefault="00E64EE5" w:rsidP="00EE4122">
                        <w:pPr>
                          <w:pStyle w:val="Popis"/>
                          <w:ind w:left="11"/>
                          <w:jc w:val="center"/>
                          <w:rPr>
                            <w:noProof/>
                            <w:color w:val="000000"/>
                            <w:sz w:val="24"/>
                          </w:rPr>
                        </w:pPr>
                        <w:bookmarkStart w:id="111" w:name="_Toc97617594"/>
                        <w:r>
                          <w:t xml:space="preserve">O </w:t>
                        </w:r>
                        <w:fldSimple w:instr=" SEQ O \* ARABIC ">
                          <w:r>
                            <w:rPr>
                              <w:noProof/>
                            </w:rPr>
                            <w:t>22</w:t>
                          </w:r>
                        </w:fldSimple>
                        <w:r>
                          <w:t xml:space="preserve"> Súradnice Navigačných Bodov</w:t>
                        </w:r>
                        <w:bookmarkEnd w:id="111"/>
                      </w:p>
                    </w:txbxContent>
                  </v:textbox>
                </v:shape>
                <w10:wrap type="topAndBottom"/>
              </v:group>
            </w:pict>
          </mc:Fallback>
        </mc:AlternateContent>
      </w:r>
      <w:r w:rsidR="00EE4122">
        <w:rPr>
          <w:shd w:val="clear" w:color="auto" w:fill="FFFFFF"/>
        </w:rPr>
        <w:t>Po vyhľadaní trasy sme ju potrebovali takisto aj zobraziť v aplikácii. Pre tieto účely sme museli napísať súradnice každého z</w:t>
      </w:r>
      <w:r w:rsidR="00E502EB">
        <w:rPr>
          <w:shd w:val="clear" w:color="auto" w:fill="FFFFFF"/>
        </w:rPr>
        <w:t> navigačných bodov</w:t>
      </w:r>
      <w:r w:rsidR="00EE4122">
        <w:rPr>
          <w:shd w:val="clear" w:color="auto" w:fill="FFFFFF"/>
        </w:rPr>
        <w:t xml:space="preserve"> do kódu, aby bolo vykresľovanie trasy možné. Takisto sa pri vykreslení trasy vyznačí počiatočná a cieľová učebná. Pre túto funkcionalitu sme do kódu zapísali aj súradnice všetkých učební. </w:t>
      </w:r>
    </w:p>
    <w:p w14:paraId="1BE8C885" w14:textId="44821138" w:rsidR="00EE4122" w:rsidRDefault="00EE4122" w:rsidP="00E91456">
      <w:pPr>
        <w:jc w:val="both"/>
        <w:rPr>
          <w:shd w:val="clear" w:color="auto" w:fill="FFFFFF"/>
        </w:rPr>
      </w:pPr>
    </w:p>
    <w:p w14:paraId="4C614FF0" w14:textId="77777777" w:rsidR="00EE4122" w:rsidRDefault="00EE4122" w:rsidP="00E91456">
      <w:pPr>
        <w:jc w:val="both"/>
        <w:rPr>
          <w:shd w:val="clear" w:color="auto" w:fill="FFFFFF"/>
        </w:rPr>
      </w:pPr>
    </w:p>
    <w:p w14:paraId="4C4477D0" w14:textId="77777777" w:rsidR="00EE4122" w:rsidRPr="000B15E0" w:rsidRDefault="00EE4122" w:rsidP="000B15E0">
      <w:pPr>
        <w:pStyle w:val="podnadpisy"/>
      </w:pPr>
      <w:bookmarkStart w:id="112" w:name="_Toc98585113"/>
      <w:r w:rsidRPr="000B15E0">
        <w:t>Nastavenia a lokálne ukladanie dát</w:t>
      </w:r>
      <w:bookmarkEnd w:id="112"/>
    </w:p>
    <w:p w14:paraId="79B5474B" w14:textId="28373259" w:rsidR="00EE4122" w:rsidRDefault="00EE4122" w:rsidP="00E91456">
      <w:pPr>
        <w:spacing w:line="360" w:lineRule="auto"/>
        <w:ind w:left="360" w:firstLine="348"/>
        <w:jc w:val="both"/>
      </w:pPr>
      <w:r>
        <w:rPr>
          <w:noProof/>
        </w:rPr>
        <mc:AlternateContent>
          <mc:Choice Requires="wpg">
            <w:drawing>
              <wp:anchor distT="0" distB="0" distL="114300" distR="114300" simplePos="0" relativeHeight="251682816" behindDoc="0" locked="0" layoutInCell="1" allowOverlap="1" wp14:anchorId="55CDA518" wp14:editId="4D437B3C">
                <wp:simplePos x="0" y="0"/>
                <wp:positionH relativeFrom="margin">
                  <wp:align>center</wp:align>
                </wp:positionH>
                <wp:positionV relativeFrom="paragraph">
                  <wp:posOffset>863686</wp:posOffset>
                </wp:positionV>
                <wp:extent cx="3081655" cy="1486535"/>
                <wp:effectExtent l="0" t="0" r="0" b="0"/>
                <wp:wrapTopAndBottom/>
                <wp:docPr id="1032" name="Skupina 1032"/>
                <wp:cNvGraphicFramePr/>
                <a:graphic xmlns:a="http://schemas.openxmlformats.org/drawingml/2006/main">
                  <a:graphicData uri="http://schemas.microsoft.com/office/word/2010/wordprocessingGroup">
                    <wpg:wgp>
                      <wpg:cNvGrpSpPr/>
                      <wpg:grpSpPr>
                        <a:xfrm>
                          <a:off x="0" y="0"/>
                          <a:ext cx="3081655" cy="1486535"/>
                          <a:chOff x="0" y="0"/>
                          <a:chExt cx="3519170" cy="1685927"/>
                        </a:xfrm>
                      </wpg:grpSpPr>
                      <wpg:grpSp>
                        <wpg:cNvPr id="985" name="Grafický objekt 3"/>
                        <wpg:cNvGrpSpPr/>
                        <wpg:grpSpPr>
                          <a:xfrm>
                            <a:off x="0" y="0"/>
                            <a:ext cx="3519170" cy="1417320"/>
                            <a:chOff x="39053" y="0"/>
                            <a:chExt cx="1625861" cy="1041950"/>
                          </a:xfrm>
                        </wpg:grpSpPr>
                        <wps:wsp>
                          <wps:cNvPr id="989" name="Voľný tvar: obrazec 989"/>
                          <wps:cNvSpPr/>
                          <wps:spPr>
                            <a:xfrm>
                              <a:off x="39053" y="0"/>
                              <a:ext cx="1524000" cy="247650"/>
                            </a:xfrm>
                            <a:custGeom>
                              <a:avLst/>
                              <a:gdLst>
                                <a:gd name="connsiteX0" fmla="*/ 0 w 1524000"/>
                                <a:gd name="connsiteY0" fmla="*/ 247650 h 247650"/>
                                <a:gd name="connsiteX1" fmla="*/ 0 w 1524000"/>
                                <a:gd name="connsiteY1" fmla="*/ 0 h 247650"/>
                                <a:gd name="connsiteX2" fmla="*/ 1524000 w 1524000"/>
                                <a:gd name="connsiteY2" fmla="*/ 0 h 247650"/>
                                <a:gd name="connsiteX3" fmla="*/ 152400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247650"/>
                                  </a:moveTo>
                                  <a:lnTo>
                                    <a:pt x="0" y="0"/>
                                  </a:lnTo>
                                  <a:lnTo>
                                    <a:pt x="1524000" y="0"/>
                                  </a:lnTo>
                                  <a:lnTo>
                                    <a:pt x="1524000" y="247650"/>
                                  </a:lnTo>
                                </a:path>
                              </a:pathLst>
                            </a:custGeom>
                            <a:noFill/>
                            <a:ln w="9525" cap="flat">
                              <a:solidFill>
                                <a:srgbClr val="000000"/>
                              </a:solidFill>
                              <a:prstDash val="solid"/>
                              <a:miter/>
                            </a:ln>
                          </wps:spPr>
                          <wps:bodyPr rtlCol="0" anchor="ctr"/>
                        </wps:wsp>
                        <wps:wsp>
                          <wps:cNvPr id="990" name="Voľný tvar: obrazec 990"/>
                          <wps:cNvSpPr/>
                          <wps:spPr>
                            <a:xfrm>
                              <a:off x="39053" y="247650"/>
                              <a:ext cx="1524000" cy="771525"/>
                            </a:xfrm>
                            <a:custGeom>
                              <a:avLst/>
                              <a:gdLst>
                                <a:gd name="connsiteX0" fmla="*/ 0 w 1524000"/>
                                <a:gd name="connsiteY0" fmla="*/ 0 h 771525"/>
                                <a:gd name="connsiteX1" fmla="*/ 0 w 1524000"/>
                                <a:gd name="connsiteY1" fmla="*/ 771525 h 771525"/>
                                <a:gd name="connsiteX2" fmla="*/ 1524000 w 1524000"/>
                                <a:gd name="connsiteY2" fmla="*/ 771525 h 771525"/>
                                <a:gd name="connsiteX3" fmla="*/ 1524000 w 1524000"/>
                                <a:gd name="connsiteY3" fmla="*/ 0 h 771525"/>
                              </a:gdLst>
                              <a:ahLst/>
                              <a:cxnLst>
                                <a:cxn ang="0">
                                  <a:pos x="connsiteX0" y="connsiteY0"/>
                                </a:cxn>
                                <a:cxn ang="0">
                                  <a:pos x="connsiteX1" y="connsiteY1"/>
                                </a:cxn>
                                <a:cxn ang="0">
                                  <a:pos x="connsiteX2" y="connsiteY2"/>
                                </a:cxn>
                                <a:cxn ang="0">
                                  <a:pos x="connsiteX3" y="connsiteY3"/>
                                </a:cxn>
                              </a:cxnLst>
                              <a:rect l="l" t="t" r="r" b="b"/>
                              <a:pathLst>
                                <a:path w="1524000" h="771525">
                                  <a:moveTo>
                                    <a:pt x="0" y="0"/>
                                  </a:moveTo>
                                  <a:lnTo>
                                    <a:pt x="0" y="771525"/>
                                  </a:lnTo>
                                  <a:lnTo>
                                    <a:pt x="1524000" y="771525"/>
                                  </a:lnTo>
                                  <a:lnTo>
                                    <a:pt x="1524000" y="0"/>
                                  </a:lnTo>
                                </a:path>
                              </a:pathLst>
                            </a:custGeom>
                            <a:solidFill>
                              <a:srgbClr val="FFFFFF"/>
                            </a:solidFill>
                            <a:ln w="9525" cap="flat">
                              <a:solidFill>
                                <a:srgbClr val="000000"/>
                              </a:solidFill>
                              <a:prstDash val="solid"/>
                              <a:miter/>
                            </a:ln>
                          </wps:spPr>
                          <wps:bodyPr rtlCol="0" anchor="ctr"/>
                        </wps:wsp>
                        <wps:wsp>
                          <wps:cNvPr id="991" name="Voľný tvar: obrazec 991"/>
                          <wps:cNvSpPr/>
                          <wps:spPr>
                            <a:xfrm>
                              <a:off x="39053" y="247650"/>
                              <a:ext cx="1524000" cy="9525"/>
                            </a:xfrm>
                            <a:custGeom>
                              <a:avLst/>
                              <a:gdLst>
                                <a:gd name="connsiteX0" fmla="*/ 0 w 1524000"/>
                                <a:gd name="connsiteY0" fmla="*/ 0 h 9525"/>
                                <a:gd name="connsiteX1" fmla="*/ 1524000 w 1524000"/>
                                <a:gd name="connsiteY1" fmla="*/ 0 h 9525"/>
                              </a:gdLst>
                              <a:ahLst/>
                              <a:cxnLst>
                                <a:cxn ang="0">
                                  <a:pos x="connsiteX0" y="connsiteY0"/>
                                </a:cxn>
                                <a:cxn ang="0">
                                  <a:pos x="connsiteX1" y="connsiteY1"/>
                                </a:cxn>
                              </a:cxnLst>
                              <a:rect l="l" t="t" r="r" b="b"/>
                              <a:pathLst>
                                <a:path w="1524000" h="9525">
                                  <a:moveTo>
                                    <a:pt x="0" y="0"/>
                                  </a:moveTo>
                                  <a:lnTo>
                                    <a:pt x="1524000" y="0"/>
                                  </a:lnTo>
                                </a:path>
                              </a:pathLst>
                            </a:custGeom>
                            <a:noFill/>
                            <a:ln w="9525" cap="flat">
                              <a:solidFill>
                                <a:srgbClr val="000000"/>
                              </a:solidFill>
                              <a:prstDash val="solid"/>
                              <a:miter/>
                            </a:ln>
                          </wps:spPr>
                          <wps:bodyPr rtlCol="0" anchor="ctr"/>
                        </wps:wsp>
                        <wps:wsp>
                          <wps:cNvPr id="1024" name="BlokTextu 11"/>
                          <wps:cNvSpPr txBox="1"/>
                          <wps:spPr>
                            <a:xfrm>
                              <a:off x="424092" y="0"/>
                              <a:ext cx="705481" cy="295258"/>
                            </a:xfrm>
                            <a:prstGeom prst="rect">
                              <a:avLst/>
                            </a:prstGeom>
                            <a:noFill/>
                          </wps:spPr>
                          <wps:txbx>
                            <w:txbxContent>
                              <w:p w14:paraId="6B46911B" w14:textId="77777777" w:rsidR="00E64EE5" w:rsidRPr="00FD1E9C" w:rsidRDefault="00E64EE5"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wps:txbx>
                          <wps:bodyPr wrap="square" rtlCol="0">
                            <a:noAutofit/>
                          </wps:bodyPr>
                        </wps:wsp>
                        <wps:wsp>
                          <wps:cNvPr id="1025" name="Voľný tvar: obrazec 1025"/>
                          <wps:cNvSpPr/>
                          <wps:spPr>
                            <a:xfrm>
                              <a:off x="39053" y="2476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6" name="BlokTextu 13"/>
                          <wps:cNvSpPr txBox="1"/>
                          <wps:spPr>
                            <a:xfrm>
                              <a:off x="39053" y="263842"/>
                              <a:ext cx="1289651" cy="282808"/>
                            </a:xfrm>
                            <a:prstGeom prst="rect">
                              <a:avLst/>
                            </a:prstGeom>
                            <a:noFill/>
                          </wps:spPr>
                          <wps:txbx>
                            <w:txbxContent>
                              <w:p w14:paraId="76F2027F"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wps:txbx>
                          <wps:bodyPr wrap="square" rtlCol="0">
                            <a:noAutofit/>
                          </wps:bodyPr>
                        </wps:wsp>
                        <wps:wsp>
                          <wps:cNvPr id="1027" name="Voľný tvar: obrazec 1027"/>
                          <wps:cNvSpPr/>
                          <wps:spPr>
                            <a:xfrm>
                              <a:off x="39053" y="49530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28" name="BlokTextu 15"/>
                          <wps:cNvSpPr txBox="1"/>
                          <wps:spPr>
                            <a:xfrm>
                              <a:off x="39053" y="511492"/>
                              <a:ext cx="1382182" cy="282808"/>
                            </a:xfrm>
                            <a:prstGeom prst="rect">
                              <a:avLst/>
                            </a:prstGeom>
                            <a:noFill/>
                          </wps:spPr>
                          <wps:txbx>
                            <w:txbxContent>
                              <w:p w14:paraId="436A80F0"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wps:txbx>
                          <wps:bodyPr wrap="square" rtlCol="0">
                            <a:noAutofit/>
                          </wps:bodyPr>
                        </wps:wsp>
                        <wps:wsp>
                          <wps:cNvPr id="1029" name="Voľný tvar: obrazec 1029"/>
                          <wps:cNvSpPr/>
                          <wps:spPr>
                            <a:xfrm>
                              <a:off x="39053" y="742950"/>
                              <a:ext cx="1524000" cy="247650"/>
                            </a:xfrm>
                            <a:custGeom>
                              <a:avLst/>
                              <a:gdLst>
                                <a:gd name="connsiteX0" fmla="*/ 0 w 1524000"/>
                                <a:gd name="connsiteY0" fmla="*/ 0 h 247650"/>
                                <a:gd name="connsiteX1" fmla="*/ 1524000 w 1524000"/>
                                <a:gd name="connsiteY1" fmla="*/ 0 h 247650"/>
                                <a:gd name="connsiteX2" fmla="*/ 1524000 w 1524000"/>
                                <a:gd name="connsiteY2" fmla="*/ 247650 h 247650"/>
                                <a:gd name="connsiteX3" fmla="*/ 0 w 1524000"/>
                                <a:gd name="connsiteY3" fmla="*/ 247650 h 247650"/>
                              </a:gdLst>
                              <a:ahLst/>
                              <a:cxnLst>
                                <a:cxn ang="0">
                                  <a:pos x="connsiteX0" y="connsiteY0"/>
                                </a:cxn>
                                <a:cxn ang="0">
                                  <a:pos x="connsiteX1" y="connsiteY1"/>
                                </a:cxn>
                                <a:cxn ang="0">
                                  <a:pos x="connsiteX2" y="connsiteY2"/>
                                </a:cxn>
                                <a:cxn ang="0">
                                  <a:pos x="connsiteX3" y="connsiteY3"/>
                                </a:cxn>
                              </a:cxnLst>
                              <a:rect l="l" t="t" r="r" b="b"/>
                              <a:pathLst>
                                <a:path w="1524000" h="247650">
                                  <a:moveTo>
                                    <a:pt x="0" y="0"/>
                                  </a:moveTo>
                                  <a:lnTo>
                                    <a:pt x="1524000" y="0"/>
                                  </a:lnTo>
                                  <a:lnTo>
                                    <a:pt x="1524000" y="247650"/>
                                  </a:lnTo>
                                  <a:lnTo>
                                    <a:pt x="0" y="247650"/>
                                  </a:lnTo>
                                  <a:close/>
                                </a:path>
                              </a:pathLst>
                            </a:custGeom>
                            <a:noFill/>
                            <a:ln w="9525" cap="flat">
                              <a:noFill/>
                              <a:prstDash val="solid"/>
                              <a:miter/>
                            </a:ln>
                          </wps:spPr>
                          <wps:bodyPr rtlCol="0" anchor="ctr"/>
                        </wps:wsp>
                        <wps:wsp>
                          <wps:cNvPr id="1030" name="BlokTextu 17"/>
                          <wps:cNvSpPr txBox="1"/>
                          <wps:spPr>
                            <a:xfrm>
                              <a:off x="39053" y="759142"/>
                              <a:ext cx="1625861" cy="282808"/>
                            </a:xfrm>
                            <a:prstGeom prst="rect">
                              <a:avLst/>
                            </a:prstGeom>
                            <a:noFill/>
                          </wps:spPr>
                          <wps:txbx>
                            <w:txbxContent>
                              <w:p w14:paraId="496CF109"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wps:txbx>
                          <wps:bodyPr wrap="square" rtlCol="0">
                            <a:noAutofit/>
                          </wps:bodyPr>
                        </wps:wsp>
                      </wpg:grpSp>
                      <wps:wsp>
                        <wps:cNvPr id="1031" name="Textové pole 1031"/>
                        <wps:cNvSpPr txBox="1"/>
                        <wps:spPr>
                          <a:xfrm>
                            <a:off x="0" y="1427482"/>
                            <a:ext cx="3298511" cy="258445"/>
                          </a:xfrm>
                          <a:prstGeom prst="rect">
                            <a:avLst/>
                          </a:prstGeom>
                          <a:solidFill>
                            <a:prstClr val="white"/>
                          </a:solidFill>
                          <a:ln>
                            <a:noFill/>
                          </a:ln>
                        </wps:spPr>
                        <wps:txbx>
                          <w:txbxContent>
                            <w:p w14:paraId="6D3C2F9C" w14:textId="331DF2FF" w:rsidR="00E64EE5" w:rsidRPr="005846DB" w:rsidRDefault="00E64EE5" w:rsidP="00EE4122">
                              <w:pPr>
                                <w:pStyle w:val="Popis"/>
                                <w:ind w:left="11"/>
                                <w:jc w:val="center"/>
                                <w:rPr>
                                  <w:sz w:val="24"/>
                                  <w:szCs w:val="24"/>
                                </w:rPr>
                              </w:pPr>
                              <w:bookmarkStart w:id="113" w:name="_Toc97617595"/>
                              <w:r>
                                <w:t xml:space="preserve">O </w:t>
                              </w:r>
                              <w:fldSimple w:instr=" SEQ O \* ARABIC ">
                                <w:r>
                                  <w:rPr>
                                    <w:noProof/>
                                  </w:rPr>
                                  <w:t>23</w:t>
                                </w:r>
                              </w:fldSimple>
                              <w:r>
                                <w:t xml:space="preserve"> Hive Box</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CDA518" id="Skupina 1032" o:spid="_x0000_s1099" style="position:absolute;left:0;text-align:left;margin-left:0;margin-top:68pt;width:242.65pt;height:117.05pt;z-index:251682816;mso-position-horizontal:center;mso-position-horizontal-relative:margin;mso-width-relative:margin;mso-height-relative:margin" coordsize="35191,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">
                <v:group id="Grafický objekt 3" o:spid="_x0000_s1100" style="position:absolute;width:35191;height:14173" coordorigin="390" coordsize="16258,10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">
                  <v:shape id="Voľný tvar: obrazec 989" o:spid="_x0000_s1101" style="position:absolute;left:390;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" path="m,247650l,,1524000,r,247650e" filled="f">
                    <v:stroke joinstyle="miter"/>
                    <v:path arrowok="t" o:connecttype="custom" o:connectlocs="0,247650;0,0;1524000,0;1524000,247650" o:connectangles="0,0,0,0"/>
                  </v:shape>
                  <v:shape id="Voľný tvar: obrazec 990" o:spid="_x0000_s1102" style="position:absolute;left:390;top:2476;width:15240;height:7715;visibility:visible;mso-wrap-style:square;v-text-anchor:middle" coordsize="1524000,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" path="m,l,771525r1524000,l1524000,e">
                    <v:stroke joinstyle="miter"/>
                    <v:path arrowok="t" o:connecttype="custom" o:connectlocs="0,0;0,771525;1524000,771525;1524000,0" o:connectangles="0,0,0,0"/>
                  </v:shape>
                  <v:shape id="Voľný tvar: obrazec 991" o:spid="_x0000_s1103" style="position:absolute;left:390;top:2476;width:15240;height:95;visibility:visible;mso-wrap-style:square;v-text-anchor:middle" coordsize="1524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" path="m,l1524000,e" filled="f">
                    <v:stroke joinstyle="miter"/>
                    <v:path arrowok="t" o:connecttype="custom" o:connectlocs="0,0;1524000,0" o:connectangles="0,0"/>
                  </v:shape>
                  <v:shape id="BlokTextu 11" o:spid="_x0000_s1104" type="#_x0000_t202" style="position:absolute;left:4240;width:705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" filled="f" stroked="f">
                    <v:textbox>
                      <w:txbxContent>
                        <w:p w14:paraId="6B46911B" w14:textId="77777777" w:rsidR="00E64EE5" w:rsidRPr="00FD1E9C" w:rsidRDefault="00E64EE5" w:rsidP="00EE4122">
                          <w:pPr>
                            <w:ind w:left="11"/>
                            <w:jc w:val="center"/>
                            <w:textAlignment w:val="baseline"/>
                            <w:rPr>
                              <w:rFonts w:ascii="Verdana" w:eastAsia="Verdana" w:hAnsi="Verdana" w:cstheme="minorBidi"/>
                              <w:b/>
                              <w:bCs/>
                              <w:kern w:val="24"/>
                              <w:sz w:val="32"/>
                              <w:szCs w:val="32"/>
                            </w:rPr>
                          </w:pPr>
                          <w:r w:rsidRPr="00FD1E9C">
                            <w:rPr>
                              <w:rFonts w:ascii="Verdana" w:eastAsia="Verdana" w:hAnsi="Verdana" w:cstheme="minorBidi"/>
                              <w:b/>
                              <w:bCs/>
                              <w:kern w:val="24"/>
                              <w:sz w:val="32"/>
                              <w:szCs w:val="32"/>
                            </w:rPr>
                            <w:t>HiveBOX</w:t>
                          </w:r>
                        </w:p>
                      </w:txbxContent>
                    </v:textbox>
                  </v:shape>
                  <v:shape id="Voľný tvar: obrazec 1025" o:spid="_x0000_s1105" style="position:absolute;left:390;top:2476;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3" o:spid="_x0000_s1106" type="#_x0000_t202" style="position:absolute;left:390;top:2638;width:12897;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" filled="f" stroked="f">
                    <v:textbox>
                      <w:txbxContent>
                        <w:p w14:paraId="76F2027F"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showNazvy: boolean</w:t>
                          </w:r>
                        </w:p>
                      </w:txbxContent>
                    </v:textbox>
                  </v:shape>
                  <v:shape id="Voľný tvar: obrazec 1027" o:spid="_x0000_s1107" style="position:absolute;left:390;top:4953;width:15240;height:2476;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5" o:spid="_x0000_s1108" type="#_x0000_t202" style="position:absolute;left:390;top:5114;width:13822;height: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" filled="f" stroked="f">
                    <v:textbox>
                      <w:txbxContent>
                        <w:p w14:paraId="436A80F0"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defaultPodlazie: String</w:t>
                          </w:r>
                        </w:p>
                      </w:txbxContent>
                    </v:textbox>
                  </v:shape>
                  <v:shape id="Voľný tvar: obrazec 1029" o:spid="_x0000_s1109" style="position:absolute;left:390;top:7429;width:15240;height:2477;visibility:visible;mso-wrap-style:square;v-text-anchor:middle" coordsize="15240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" path="m,l1524000,r,247650l,247650,,xe" filled="f" stroked="f">
                    <v:stroke joinstyle="miter"/>
                    <v:path arrowok="t" o:connecttype="custom" o:connectlocs="0,0;1524000,0;1524000,247650;0,247650" o:connectangles="0,0,0,0"/>
                  </v:shape>
                  <v:shape id="BlokTextu 17" o:spid="_x0000_s1110" type="#_x0000_t202" style="position:absolute;left:390;top:7591;width:16259;height:2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" filled="f" stroked="f">
                    <v:textbox>
                      <w:txbxContent>
                        <w:p w14:paraId="496CF109" w14:textId="77777777" w:rsidR="00E64EE5" w:rsidRPr="00FD1E9C" w:rsidRDefault="00E64EE5" w:rsidP="00EE4122">
                          <w:pPr>
                            <w:ind w:left="11"/>
                            <w:textAlignment w:val="baseline"/>
                            <w:rPr>
                              <w:rFonts w:ascii="Helvetica" w:hAnsi="Helvetica" w:cs="Helvetica"/>
                              <w:kern w:val="24"/>
                              <w:sz w:val="32"/>
                              <w:szCs w:val="32"/>
                            </w:rPr>
                          </w:pPr>
                          <w:r w:rsidRPr="00FD1E9C">
                            <w:rPr>
                              <w:rFonts w:ascii="Helvetica" w:hAnsi="Helvetica" w:cs="Helvetica"/>
                              <w:kern w:val="24"/>
                              <w:sz w:val="32"/>
                              <w:szCs w:val="32"/>
                            </w:rPr>
                            <w:t>searchRecent: List&lt;String&gt;</w:t>
                          </w:r>
                        </w:p>
                      </w:txbxContent>
                    </v:textbox>
                  </v:shape>
                </v:group>
                <v:shape id="Textové pole 1031" o:spid="_x0000_s1111" type="#_x0000_t202" style="position:absolute;top:14274;width:3298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2DwwAAAN0AAAAPAAAAZHJzL2Rvd25yZXYueG1sRE9LawIx&#10;EL4L/Q9hCl6kZl1B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309dg8MAAADdAAAADwAA&#10;AAAAAAAAAAAAAAAHAgAAZHJzL2Rvd25yZXYueG1sUEsFBgAAAAADAAMAtwAAAPcCAAAAAA==&#10;" stroked="f">
                  <v:textbox inset="0,0,0,0">
                    <w:txbxContent>
                      <w:p w14:paraId="6D3C2F9C" w14:textId="331DF2FF" w:rsidR="00E64EE5" w:rsidRPr="005846DB" w:rsidRDefault="00E64EE5" w:rsidP="00EE4122">
                        <w:pPr>
                          <w:pStyle w:val="Popis"/>
                          <w:ind w:left="11"/>
                          <w:jc w:val="center"/>
                          <w:rPr>
                            <w:sz w:val="24"/>
                            <w:szCs w:val="24"/>
                          </w:rPr>
                        </w:pPr>
                        <w:bookmarkStart w:id="114" w:name="_Toc97617595"/>
                        <w:r>
                          <w:t xml:space="preserve">O </w:t>
                        </w:r>
                        <w:fldSimple w:instr=" SEQ O \* ARABIC ">
                          <w:r>
                            <w:rPr>
                              <w:noProof/>
                            </w:rPr>
                            <w:t>23</w:t>
                          </w:r>
                        </w:fldSimple>
                        <w:r>
                          <w:t xml:space="preserve"> Hive Box</w:t>
                        </w:r>
                        <w:bookmarkEnd w:id="114"/>
                      </w:p>
                    </w:txbxContent>
                  </v:textbox>
                </v:shape>
                <w10:wrap type="topAndBottom" anchorx="margin"/>
              </v:group>
            </w:pict>
          </mc:Fallback>
        </mc:AlternateContent>
      </w:r>
      <w:r>
        <w:t xml:space="preserve">Na lokálne ukladanie nastavení na zariadení sme využili balíček Hive. Databáza Hive je založená na tzv. </w:t>
      </w:r>
      <w:r w:rsidR="00A95F63">
        <w:t>„</w:t>
      </w:r>
      <w:r>
        <w:t>Hive Boxoch</w:t>
      </w:r>
      <w:r w:rsidR="00A95F63">
        <w:t>“,</w:t>
      </w:r>
      <w:r>
        <w:t xml:space="preserve"> do ktorých sa následne zapisujú dáta. Dáta sa zapisujú ako páry </w:t>
      </w:r>
      <w:r w:rsidR="003C229A">
        <w:t xml:space="preserve">kľuč </w:t>
      </w:r>
      <w:r>
        <w:t>:</w:t>
      </w:r>
      <w:r w:rsidR="003C229A">
        <w:t xml:space="preserve"> </w:t>
      </w:r>
      <w:r>
        <w:t xml:space="preserve">hodnota.  </w:t>
      </w:r>
    </w:p>
    <w:p w14:paraId="3A7CF531" w14:textId="77777777" w:rsidR="00EE4122" w:rsidRPr="00A07F63" w:rsidRDefault="00EE4122" w:rsidP="00E91456">
      <w:pPr>
        <w:spacing w:line="360" w:lineRule="auto"/>
        <w:ind w:left="360" w:firstLine="348"/>
        <w:jc w:val="both"/>
        <w:rPr>
          <w:bCs/>
        </w:rPr>
      </w:pPr>
      <w:r>
        <w:rPr>
          <w:bCs/>
        </w:rPr>
        <w:t>Boolean showNazvy slúži ako nastavenie predvoleného zobrazovania názvov na mape. String defaultPodlazie slúži pre nastavenie zobrazeného podlažia pri zapnutí aplikácie. List searchRecent obsahuje históriu vyhľadávania ktorá sa dá z nastavení vymazať.</w:t>
      </w:r>
    </w:p>
    <w:p w14:paraId="790D86E5" w14:textId="0FFC381B" w:rsidR="008F3339" w:rsidRDefault="008F3339" w:rsidP="00E91456">
      <w:pPr>
        <w:jc w:val="both"/>
        <w:rPr>
          <w:b/>
        </w:rPr>
      </w:pPr>
      <w:r>
        <w:rPr>
          <w:b/>
        </w:rPr>
        <w:br w:type="page"/>
      </w:r>
    </w:p>
    <w:p w14:paraId="67CA5951" w14:textId="11BFC769" w:rsidR="0039439D" w:rsidRDefault="00862133" w:rsidP="00E91456">
      <w:pPr>
        <w:pStyle w:val="Nadpis1"/>
        <w:jc w:val="both"/>
      </w:pPr>
      <w:bookmarkStart w:id="115" w:name="_Toc98585114"/>
      <w:bookmarkStart w:id="116" w:name="_Hlk97297020"/>
      <w:r>
        <w:rPr>
          <w:lang w:val="sk-SK"/>
        </w:rPr>
        <w:lastRenderedPageBreak/>
        <w:t>Výsledky práce</w:t>
      </w:r>
      <w:bookmarkEnd w:id="115"/>
    </w:p>
    <w:p w14:paraId="58D16C44" w14:textId="4680E9E4" w:rsidR="0039439D" w:rsidRDefault="0039439D" w:rsidP="00E91456">
      <w:pPr>
        <w:spacing w:line="360" w:lineRule="auto"/>
        <w:ind w:firstLine="360"/>
        <w:jc w:val="both"/>
      </w:pPr>
      <w:r>
        <w:t>Výsledkom našej práce je funkčná a praktická mobilná aplikácia. Aplikácia sa skladá zo siedmich obrazoviek. Zdrojový kód je uložený do 43 súborov ktoré obsahujú viac ako 4400 riadkov kódu.  Súčasťou aplikácie sú aj nami navrhnuté obrázky</w:t>
      </w:r>
      <w:r w:rsidR="00A95F63">
        <w:t>,</w:t>
      </w:r>
      <w:r>
        <w:t xml:space="preserve"> ktorých je 22 (plány školy).</w:t>
      </w:r>
    </w:p>
    <w:p w14:paraId="75333F7F" w14:textId="77777777" w:rsidR="0039439D" w:rsidRPr="000B15E0" w:rsidRDefault="0039439D" w:rsidP="000B15E0">
      <w:pPr>
        <w:pStyle w:val="podnadpisy"/>
      </w:pPr>
      <w:bookmarkStart w:id="117" w:name="_Toc98585115"/>
      <w:r w:rsidRPr="000B15E0">
        <w:t>Poznatky a pozorovania</w:t>
      </w:r>
      <w:bookmarkEnd w:id="117"/>
    </w:p>
    <w:p w14:paraId="4A17E053" w14:textId="77777777" w:rsidR="0039439D" w:rsidRDefault="0039439D" w:rsidP="00E91456">
      <w:pPr>
        <w:spacing w:line="360" w:lineRule="auto"/>
        <w:ind w:left="284" w:firstLine="142"/>
        <w:jc w:val="both"/>
      </w:pPr>
      <w:r>
        <w:t xml:space="preserve">Počas vývoja sme taktiež získali mnoho nových znalostí a zručností, ale aj prehĺbili už existujúce. Medzi hlavné patrí využívanie frameworku Flutter, rozvrhnutie väčších projektov a plánovanie. Flutter ako Framework má podľa našej skúsenosti budúcnosť a rozhodnutie sa ho naučiť bolo správne, a pre kariérnu budúcnosť prospešné. Z teoretickej stránky medzi nadobudnuté poznatky patria základy teórie grafov, zabezpečenie HTTP komunikácie alebo práca so súbormi JSON. </w:t>
      </w:r>
    </w:p>
    <w:p w14:paraId="1105AD4B" w14:textId="77777777" w:rsidR="0039439D" w:rsidRPr="000B15E0" w:rsidRDefault="0039439D" w:rsidP="000B15E0">
      <w:pPr>
        <w:pStyle w:val="podnadpisy"/>
      </w:pPr>
      <w:bookmarkStart w:id="118" w:name="_Toc98585116"/>
      <w:r w:rsidRPr="000B15E0">
        <mc:AlternateContent>
          <mc:Choice Requires="wpg">
            <w:drawing>
              <wp:anchor distT="0" distB="0" distL="114300" distR="114300" simplePos="0" relativeHeight="251684864" behindDoc="0" locked="0" layoutInCell="1" allowOverlap="1" wp14:anchorId="1293F99A" wp14:editId="51DB500D">
                <wp:simplePos x="0" y="0"/>
                <wp:positionH relativeFrom="column">
                  <wp:posOffset>953938</wp:posOffset>
                </wp:positionH>
                <wp:positionV relativeFrom="paragraph">
                  <wp:posOffset>250449</wp:posOffset>
                </wp:positionV>
                <wp:extent cx="1657350" cy="3303270"/>
                <wp:effectExtent l="0" t="0" r="0" b="0"/>
                <wp:wrapTopAndBottom/>
                <wp:docPr id="1036" name="Skupina 1036"/>
                <wp:cNvGraphicFramePr/>
                <a:graphic xmlns:a="http://schemas.openxmlformats.org/drawingml/2006/main">
                  <a:graphicData uri="http://schemas.microsoft.com/office/word/2010/wordprocessingGroup">
                    <wpg:wgp>
                      <wpg:cNvGrpSpPr/>
                      <wpg:grpSpPr>
                        <a:xfrm>
                          <a:off x="0" y="0"/>
                          <a:ext cx="1657350" cy="3303270"/>
                          <a:chOff x="-158620" y="0"/>
                          <a:chExt cx="1657350" cy="3303270"/>
                        </a:xfrm>
                      </wpg:grpSpPr>
                      <pic:pic xmlns:pic="http://schemas.openxmlformats.org/drawingml/2006/picture">
                        <pic:nvPicPr>
                          <pic:cNvPr id="1034" name="Obrázok 9">
                            <a:extLst>
                              <a:ext uri="{FF2B5EF4-FFF2-40B4-BE49-F238E27FC236}">
                                <a16:creationId xmlns:a16="http://schemas.microsoft.com/office/drawing/2014/main" id="{577EB30B-8768-4E23-8016-1CE5E89FFF83}"/>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40004" y="0"/>
                            <a:ext cx="1420893" cy="2937600"/>
                          </a:xfrm>
                          <a:prstGeom prst="rect">
                            <a:avLst/>
                          </a:prstGeom>
                        </pic:spPr>
                      </pic:pic>
                      <wps:wsp>
                        <wps:cNvPr id="1035" name="Textové pole 1035"/>
                        <wps:cNvSpPr txBox="1"/>
                        <wps:spPr>
                          <a:xfrm>
                            <a:off x="-158620" y="3044825"/>
                            <a:ext cx="1657350" cy="258445"/>
                          </a:xfrm>
                          <a:prstGeom prst="rect">
                            <a:avLst/>
                          </a:prstGeom>
                          <a:solidFill>
                            <a:prstClr val="white"/>
                          </a:solidFill>
                          <a:ln>
                            <a:noFill/>
                          </a:ln>
                        </wps:spPr>
                        <wps:txbx>
                          <w:txbxContent>
                            <w:p w14:paraId="42E9A27B" w14:textId="23FB78E3" w:rsidR="00E64EE5" w:rsidRPr="00B12B9F" w:rsidRDefault="00E64EE5" w:rsidP="0039439D">
                              <w:pPr>
                                <w:pStyle w:val="Popis"/>
                                <w:ind w:left="11"/>
                                <w:jc w:val="center"/>
                                <w:rPr>
                                  <w:color w:val="000000"/>
                                  <w:sz w:val="24"/>
                                </w:rPr>
                              </w:pPr>
                              <w:bookmarkStart w:id="119" w:name="_Toc97617596"/>
                              <w:r>
                                <w:t xml:space="preserve">O </w:t>
                              </w:r>
                              <w:fldSimple w:instr=" SEQ O \* ARABIC ">
                                <w:r>
                                  <w:rPr>
                                    <w:noProof/>
                                  </w:rPr>
                                  <w:t>24</w:t>
                                </w:r>
                              </w:fldSimple>
                              <w:r>
                                <w:t xml:space="preserve"> Prihlasovacia obrazovka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93F99A" id="Skupina 1036" o:spid="_x0000_s1112" style="position:absolute;left:0;text-align:left;margin-left:75.1pt;margin-top:19.7pt;width:130.5pt;height:260.1pt;z-index:251684864" coordorigin="-1586" coordsize="16573,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">
                <v:shape id="Obrázok 9" o:spid="_x0000_s1113" type="#_x0000_t75" style="position:absolute;left:-400;width:14208;height:2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">
                  <v:imagedata r:id="rId49" o:title=""/>
                </v:shape>
                <v:shape id="Textové pole 1035" o:spid="_x0000_s1114" type="#_x0000_t202" style="position:absolute;left:-1586;top:30448;width:165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CLOxQAAAN0AAAAPAAAAZHJzL2Rvd25yZXYueG1sRE9NawIx&#10;EL0L/Q9hCr2IZlutyG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AlaCLOxQAAAN0AAAAP&#10;AAAAAAAAAAAAAAAAAAcCAABkcnMvZG93bnJldi54bWxQSwUGAAAAAAMAAwC3AAAA+QIAAAAA&#10;" stroked="f">
                  <v:textbox style="mso-fit-shape-to-text:t" inset="0,0,0,0">
                    <w:txbxContent>
                      <w:p w14:paraId="42E9A27B" w14:textId="23FB78E3" w:rsidR="00E64EE5" w:rsidRPr="00B12B9F" w:rsidRDefault="00E64EE5" w:rsidP="0039439D">
                        <w:pPr>
                          <w:pStyle w:val="Popis"/>
                          <w:ind w:left="11"/>
                          <w:jc w:val="center"/>
                          <w:rPr>
                            <w:color w:val="000000"/>
                            <w:sz w:val="24"/>
                          </w:rPr>
                        </w:pPr>
                        <w:bookmarkStart w:id="120" w:name="_Toc97617596"/>
                        <w:r>
                          <w:t xml:space="preserve">O </w:t>
                        </w:r>
                        <w:fldSimple w:instr=" SEQ O \* ARABIC ">
                          <w:r>
                            <w:rPr>
                              <w:noProof/>
                            </w:rPr>
                            <w:t>24</w:t>
                          </w:r>
                        </w:fldSimple>
                        <w:r>
                          <w:t xml:space="preserve"> Prihlasovacia obrazovka</w:t>
                        </w:r>
                        <w:bookmarkEnd w:id="120"/>
                      </w:p>
                    </w:txbxContent>
                  </v:textbox>
                </v:shape>
                <w10:wrap type="topAndBottom"/>
              </v:group>
            </w:pict>
          </mc:Fallback>
        </mc:AlternateContent>
      </w:r>
      <w:r w:rsidRPr="000B15E0">
        <mc:AlternateContent>
          <mc:Choice Requires="wpg">
            <w:drawing>
              <wp:anchor distT="0" distB="0" distL="114300" distR="114300" simplePos="0" relativeHeight="251685888" behindDoc="0" locked="0" layoutInCell="1" allowOverlap="1" wp14:anchorId="659AEB05" wp14:editId="03371907">
                <wp:simplePos x="0" y="0"/>
                <wp:positionH relativeFrom="column">
                  <wp:posOffset>2969350</wp:posOffset>
                </wp:positionH>
                <wp:positionV relativeFrom="paragraph">
                  <wp:posOffset>250449</wp:posOffset>
                </wp:positionV>
                <wp:extent cx="1657350" cy="3303271"/>
                <wp:effectExtent l="0" t="0" r="0" b="0"/>
                <wp:wrapTopAndBottom/>
                <wp:docPr id="1039" name="Skupina 1039"/>
                <wp:cNvGraphicFramePr/>
                <a:graphic xmlns:a="http://schemas.openxmlformats.org/drawingml/2006/main">
                  <a:graphicData uri="http://schemas.microsoft.com/office/word/2010/wordprocessingGroup">
                    <wpg:wgp>
                      <wpg:cNvGrpSpPr/>
                      <wpg:grpSpPr>
                        <a:xfrm>
                          <a:off x="0" y="0"/>
                          <a:ext cx="1657350" cy="3303271"/>
                          <a:chOff x="-121298" y="0"/>
                          <a:chExt cx="1657350" cy="3303517"/>
                        </a:xfrm>
                      </wpg:grpSpPr>
                      <pic:pic xmlns:pic="http://schemas.openxmlformats.org/drawingml/2006/picture">
                        <pic:nvPicPr>
                          <pic:cNvPr id="1033" name="Obrázok 3">
                            <a:extLst>
                              <a:ext uri="{FF2B5EF4-FFF2-40B4-BE49-F238E27FC236}">
                                <a16:creationId xmlns:a16="http://schemas.microsoft.com/office/drawing/2014/main" id="{E3EBE310-85D9-4098-AEB2-2C9D5BFC7024}"/>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21639" cy="2939143"/>
                          </a:xfrm>
                          <a:prstGeom prst="rect">
                            <a:avLst/>
                          </a:prstGeom>
                        </pic:spPr>
                      </pic:pic>
                      <wps:wsp>
                        <wps:cNvPr id="1037" name="Textové pole 1037"/>
                        <wps:cNvSpPr txBox="1"/>
                        <wps:spPr>
                          <a:xfrm>
                            <a:off x="-121298" y="3045053"/>
                            <a:ext cx="1657350" cy="258464"/>
                          </a:xfrm>
                          <a:prstGeom prst="rect">
                            <a:avLst/>
                          </a:prstGeom>
                          <a:solidFill>
                            <a:prstClr val="white"/>
                          </a:solidFill>
                          <a:ln>
                            <a:noFill/>
                          </a:ln>
                        </wps:spPr>
                        <wps:txbx>
                          <w:txbxContent>
                            <w:p w14:paraId="180B1CC2" w14:textId="6716C691" w:rsidR="00E64EE5" w:rsidRPr="00843C55" w:rsidRDefault="00E64EE5" w:rsidP="0039439D">
                              <w:pPr>
                                <w:pStyle w:val="Popis"/>
                                <w:ind w:left="11"/>
                                <w:jc w:val="center"/>
                                <w:rPr>
                                  <w:noProof/>
                                  <w:color w:val="000000"/>
                                  <w:sz w:val="24"/>
                                </w:rPr>
                              </w:pPr>
                              <w:bookmarkStart w:id="121" w:name="_Toc97617597"/>
                              <w:r>
                                <w:t xml:space="preserve">O </w:t>
                              </w:r>
                              <w:fldSimple w:instr=" SEQ O \* ARABIC ">
                                <w:r>
                                  <w:rPr>
                                    <w:noProof/>
                                  </w:rPr>
                                  <w:t>25</w:t>
                                </w:r>
                              </w:fldSimple>
                              <w:r>
                                <w:t xml:space="preserve"> Registračná obrazovka</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9AEB05" id="Skupina 1039" o:spid="_x0000_s1115" style="position:absolute;left:0;text-align:left;margin-left:233.8pt;margin-top:19.7pt;width:130.5pt;height:260.1pt;z-index:251685888" coordorigin="-1212" coordsize="16573,33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">
                <v:shape id="Obrázok 3" o:spid="_x0000_s1116" type="#_x0000_t75" style="position:absolute;width:14216;height:29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">
                  <v:imagedata r:id="rId51" o:title=""/>
                </v:shape>
                <v:shape id="Textové pole 1037" o:spid="_x0000_s1117" type="#_x0000_t202" style="position:absolute;left:-1212;top:30450;width:165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" stroked="f">
                  <v:textbox style="mso-fit-shape-to-text:t" inset="0,0,0,0">
                    <w:txbxContent>
                      <w:p w14:paraId="180B1CC2" w14:textId="6716C691" w:rsidR="00E64EE5" w:rsidRPr="00843C55" w:rsidRDefault="00E64EE5" w:rsidP="0039439D">
                        <w:pPr>
                          <w:pStyle w:val="Popis"/>
                          <w:ind w:left="11"/>
                          <w:jc w:val="center"/>
                          <w:rPr>
                            <w:noProof/>
                            <w:color w:val="000000"/>
                            <w:sz w:val="24"/>
                          </w:rPr>
                        </w:pPr>
                        <w:bookmarkStart w:id="122" w:name="_Toc97617597"/>
                        <w:r>
                          <w:t xml:space="preserve">O </w:t>
                        </w:r>
                        <w:fldSimple w:instr=" SEQ O \* ARABIC ">
                          <w:r>
                            <w:rPr>
                              <w:noProof/>
                            </w:rPr>
                            <w:t>25</w:t>
                          </w:r>
                        </w:fldSimple>
                        <w:r>
                          <w:t xml:space="preserve"> Registračná obrazovka</w:t>
                        </w:r>
                        <w:bookmarkEnd w:id="122"/>
                      </w:p>
                    </w:txbxContent>
                  </v:textbox>
                </v:shape>
                <w10:wrap type="topAndBottom"/>
              </v:group>
            </w:pict>
          </mc:Fallback>
        </mc:AlternateContent>
      </w:r>
      <w:r w:rsidRPr="000B15E0">
        <w:t>Prihlasovanie a registrácia</w:t>
      </w:r>
      <w:bookmarkEnd w:id="118"/>
    </w:p>
    <w:p w14:paraId="21D5C142" w14:textId="263ED7B6" w:rsidR="0039439D" w:rsidRDefault="0039439D" w:rsidP="00E91456">
      <w:pPr>
        <w:spacing w:line="360" w:lineRule="auto"/>
        <w:ind w:firstLine="360"/>
        <w:jc w:val="both"/>
      </w:pPr>
      <w:r>
        <w:t>Prihlasovanie a registrácia je v aplikácii možná dvoma spôsobmi, pomocou emailu a hesla alebo pomocou Google ú</w:t>
      </w:r>
      <w:r w:rsidR="00DD7643">
        <w:t>č</w:t>
      </w:r>
      <w:r>
        <w:t>tu. Ak sa používateľ registruje, proces registrácie ho zavedie na registračnú obrazovku pred tým ako sa zobrazí domovská. Na registračnej obrazovke používateľ zadáva prihlasovacie údaje od EduPage a preferovaný jazyk. Pri chybe pri prihlásení sa používateľovi zobrazí sprava s textom o chybe ktorá nastala.</w:t>
      </w:r>
    </w:p>
    <w:p w14:paraId="2063BE7F" w14:textId="77777777" w:rsidR="0039439D" w:rsidRPr="000B15E0" w:rsidRDefault="0039439D" w:rsidP="000B15E0">
      <w:pPr>
        <w:pStyle w:val="podnadpisy"/>
      </w:pPr>
      <w:bookmarkStart w:id="123" w:name="_Toc98585117"/>
      <w:r w:rsidRPr="000B15E0">
        <w:t>Domovská obrazovka</w:t>
      </w:r>
      <w:bookmarkEnd w:id="123"/>
    </w:p>
    <w:p w14:paraId="2D8FC67C" w14:textId="116C0A0F" w:rsidR="0039439D" w:rsidRDefault="0039439D" w:rsidP="00E91456">
      <w:pPr>
        <w:spacing w:line="360" w:lineRule="auto"/>
        <w:ind w:left="360" w:firstLine="348"/>
        <w:jc w:val="both"/>
      </w:pPr>
      <w:r>
        <w:t xml:space="preserve">Domovská obrazovka sa skladá z troch časti. Prvou je rozvrh ktorý zobrazuje aktuálny rozvrh s vyznačenou pravé prebiehajúcou hodinou a detailmi o každej </w:t>
      </w:r>
      <w:r>
        <w:lastRenderedPageBreak/>
        <w:t>z nich. Ďalej to je časť s dnešným menu, tato časť obsahuje dnešné menu a tlačidlo pre zobrazenie týždenného menu. Tre</w:t>
      </w:r>
      <w:r w:rsidR="00FC3FC4">
        <w:t>ť</w:t>
      </w:r>
      <w:r>
        <w:t>ou čas</w:t>
      </w:r>
      <w:r w:rsidR="00FC3FC4">
        <w:t>ť</w:t>
      </w:r>
      <w:r>
        <w:t xml:space="preserve">ou je menu máp, ktoré obsahuje </w:t>
      </w:r>
      <w:r>
        <w:rPr>
          <w:noProof/>
        </w:rPr>
        <mc:AlternateContent>
          <mc:Choice Requires="wpg">
            <w:drawing>
              <wp:anchor distT="0" distB="0" distL="114300" distR="114300" simplePos="0" relativeHeight="251688960" behindDoc="0" locked="0" layoutInCell="1" allowOverlap="1" wp14:anchorId="73C7DED5" wp14:editId="0950E606">
                <wp:simplePos x="0" y="0"/>
                <wp:positionH relativeFrom="column">
                  <wp:posOffset>3936365</wp:posOffset>
                </wp:positionH>
                <wp:positionV relativeFrom="paragraph">
                  <wp:posOffset>733425</wp:posOffset>
                </wp:positionV>
                <wp:extent cx="1597660" cy="3500755"/>
                <wp:effectExtent l="0" t="0" r="2540" b="4445"/>
                <wp:wrapTopAndBottom/>
                <wp:docPr id="1046" name="Skupina 1046"/>
                <wp:cNvGraphicFramePr/>
                <a:graphic xmlns:a="http://schemas.openxmlformats.org/drawingml/2006/main">
                  <a:graphicData uri="http://schemas.microsoft.com/office/word/2010/wordprocessingGroup">
                    <wpg:wgp>
                      <wpg:cNvGrpSpPr/>
                      <wpg:grpSpPr>
                        <a:xfrm>
                          <a:off x="0" y="0"/>
                          <a:ext cx="1597660" cy="3500755"/>
                          <a:chOff x="0" y="0"/>
                          <a:chExt cx="1597660" cy="3501293"/>
                        </a:xfrm>
                      </wpg:grpSpPr>
                      <pic:pic xmlns:pic="http://schemas.openxmlformats.org/drawingml/2006/picture">
                        <pic:nvPicPr>
                          <pic:cNvPr id="64" name="Grafický objekt 63">
                            <a:extLst>
                              <a:ext uri="{FF2B5EF4-FFF2-40B4-BE49-F238E27FC236}">
                                <a16:creationId xmlns:a16="http://schemas.microsoft.com/office/drawing/2014/main" id="{DDF8F340-64B9-4D3E-B985-721F8EBECB69}"/>
                              </a:ext>
                            </a:extLst>
                          </pic:cNvPr>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1597660" cy="3304540"/>
                          </a:xfrm>
                          <a:prstGeom prst="rect">
                            <a:avLst/>
                          </a:prstGeom>
                        </pic:spPr>
                      </pic:pic>
                      <wps:wsp>
                        <wps:cNvPr id="1045" name="Textové pole 1045"/>
                        <wps:cNvSpPr txBox="1"/>
                        <wps:spPr>
                          <a:xfrm>
                            <a:off x="0" y="3360421"/>
                            <a:ext cx="1597660" cy="140872"/>
                          </a:xfrm>
                          <a:prstGeom prst="rect">
                            <a:avLst/>
                          </a:prstGeom>
                          <a:solidFill>
                            <a:prstClr val="white"/>
                          </a:solidFill>
                          <a:ln>
                            <a:noFill/>
                          </a:ln>
                        </wps:spPr>
                        <wps:txbx>
                          <w:txbxContent>
                            <w:p w14:paraId="7D5AEA4E" w14:textId="03134E57" w:rsidR="00E64EE5" w:rsidRPr="00561FFD" w:rsidRDefault="00E64EE5" w:rsidP="0039439D">
                              <w:pPr>
                                <w:pStyle w:val="Popis"/>
                                <w:ind w:left="11"/>
                                <w:jc w:val="center"/>
                                <w:rPr>
                                  <w:noProof/>
                                  <w:color w:val="000000"/>
                                  <w:sz w:val="24"/>
                                </w:rPr>
                              </w:pPr>
                              <w:bookmarkStart w:id="124" w:name="_Toc97617598"/>
                              <w:r>
                                <w:t xml:space="preserve">O </w:t>
                              </w:r>
                              <w:fldSimple w:instr=" SEQ O \* ARABIC ">
                                <w:r>
                                  <w:rPr>
                                    <w:noProof/>
                                  </w:rPr>
                                  <w:t>26</w:t>
                                </w:r>
                              </w:fldSimple>
                              <w:r>
                                <w:t xml:space="preserve"> Detail Hodiny</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C7DED5" id="Skupina 1046" o:spid="_x0000_s1118" style="position:absolute;left:0;text-align:left;margin-left:309.95pt;margin-top:57.75pt;width:125.8pt;height:275.65pt;z-index:251688960;mso-height-relative:margin" coordsize="15976,3501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YbE90TnJRY0VkSFVWUFlVQUFBQWdIOW5lZm5QUDV2LzcxOEFBQUFBWk9N&#10;V0ZRQUFBQ0M5cG9odzdRWUFBQUNRbWlz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">
                <v:shape id="Grafický objekt 63" o:spid="_x0000_s1119"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">
                  <v:imagedata r:id="rId54" o:title=""/>
                </v:shape>
                <v:shape id="Textové pole 1045" o:spid="_x0000_s1120" type="#_x0000_t202" style="position:absolute;top:33604;width:15976;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" stroked="f">
                  <v:textbox inset="0,0,0,0">
                    <w:txbxContent>
                      <w:p w14:paraId="7D5AEA4E" w14:textId="03134E57" w:rsidR="00E64EE5" w:rsidRPr="00561FFD" w:rsidRDefault="00E64EE5" w:rsidP="0039439D">
                        <w:pPr>
                          <w:pStyle w:val="Popis"/>
                          <w:ind w:left="11"/>
                          <w:jc w:val="center"/>
                          <w:rPr>
                            <w:noProof/>
                            <w:color w:val="000000"/>
                            <w:sz w:val="24"/>
                          </w:rPr>
                        </w:pPr>
                        <w:bookmarkStart w:id="125" w:name="_Toc97617598"/>
                        <w:r>
                          <w:t xml:space="preserve">O </w:t>
                        </w:r>
                        <w:fldSimple w:instr=" SEQ O \* ARABIC ">
                          <w:r>
                            <w:rPr>
                              <w:noProof/>
                            </w:rPr>
                            <w:t>26</w:t>
                          </w:r>
                        </w:fldSimple>
                        <w:r>
                          <w:t xml:space="preserve"> Detail Hodiny</w:t>
                        </w:r>
                        <w:bookmarkEnd w:id="125"/>
                      </w:p>
                    </w:txbxContent>
                  </v:textbox>
                </v:shape>
                <w10:wrap type="topAndBottom"/>
              </v:group>
            </w:pict>
          </mc:Fallback>
        </mc:AlternateContent>
      </w:r>
      <w:r>
        <w:rPr>
          <w:noProof/>
        </w:rPr>
        <mc:AlternateContent>
          <mc:Choice Requires="wpg">
            <w:drawing>
              <wp:anchor distT="0" distB="0" distL="114300" distR="114300" simplePos="0" relativeHeight="251687936" behindDoc="0" locked="0" layoutInCell="1" allowOverlap="1" wp14:anchorId="3BC2C57B" wp14:editId="1B077CF1">
                <wp:simplePos x="0" y="0"/>
                <wp:positionH relativeFrom="column">
                  <wp:posOffset>2066290</wp:posOffset>
                </wp:positionH>
                <wp:positionV relativeFrom="paragraph">
                  <wp:posOffset>733425</wp:posOffset>
                </wp:positionV>
                <wp:extent cx="1597660" cy="3500755"/>
                <wp:effectExtent l="0" t="0" r="2540" b="4445"/>
                <wp:wrapTopAndBottom/>
                <wp:docPr id="1044" name="Skupina 1044"/>
                <wp:cNvGraphicFramePr/>
                <a:graphic xmlns:a="http://schemas.openxmlformats.org/drawingml/2006/main">
                  <a:graphicData uri="http://schemas.microsoft.com/office/word/2010/wordprocessingGroup">
                    <wpg:wgp>
                      <wpg:cNvGrpSpPr/>
                      <wpg:grpSpPr>
                        <a:xfrm>
                          <a:off x="0" y="0"/>
                          <a:ext cx="1597660" cy="3500755"/>
                          <a:chOff x="0" y="0"/>
                          <a:chExt cx="1597660" cy="3500755"/>
                        </a:xfrm>
                      </wpg:grpSpPr>
                      <pic:pic xmlns:pic="http://schemas.openxmlformats.org/drawingml/2006/picture">
                        <pic:nvPicPr>
                          <pic:cNvPr id="56" name="Grafický objekt 55">
                            <a:extLst>
                              <a:ext uri="{FF2B5EF4-FFF2-40B4-BE49-F238E27FC236}">
                                <a16:creationId xmlns:a16="http://schemas.microsoft.com/office/drawing/2014/main" id="{C39F9FE0-5A2D-42B7-988A-2A8899FAB2BD}"/>
                              </a:ext>
                            </a:extLst>
                          </pic:cNvPr>
                          <pic:cNvPicPr>
                            <a:picLocks noChangeAspect="1"/>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1597660" cy="3304540"/>
                          </a:xfrm>
                          <a:prstGeom prst="rect">
                            <a:avLst/>
                          </a:prstGeom>
                        </pic:spPr>
                      </pic:pic>
                      <wps:wsp>
                        <wps:cNvPr id="1043" name="Textové pole 1043"/>
                        <wps:cNvSpPr txBox="1"/>
                        <wps:spPr>
                          <a:xfrm>
                            <a:off x="0" y="3360420"/>
                            <a:ext cx="1597660" cy="140335"/>
                          </a:xfrm>
                          <a:prstGeom prst="rect">
                            <a:avLst/>
                          </a:prstGeom>
                          <a:solidFill>
                            <a:prstClr val="white"/>
                          </a:solidFill>
                          <a:ln>
                            <a:noFill/>
                          </a:ln>
                        </wps:spPr>
                        <wps:txbx>
                          <w:txbxContent>
                            <w:p w14:paraId="23DBBC81" w14:textId="7E9FCDEC" w:rsidR="00E64EE5" w:rsidRPr="003F59C3" w:rsidRDefault="00E64EE5" w:rsidP="0039439D">
                              <w:pPr>
                                <w:pStyle w:val="Popis"/>
                                <w:ind w:left="11"/>
                                <w:jc w:val="center"/>
                                <w:rPr>
                                  <w:noProof/>
                                  <w:color w:val="000000"/>
                                  <w:sz w:val="24"/>
                                </w:rPr>
                              </w:pPr>
                              <w:bookmarkStart w:id="126" w:name="_Toc97617599"/>
                              <w:r>
                                <w:t xml:space="preserve">O </w:t>
                              </w:r>
                              <w:fldSimple w:instr=" SEQ O \* ARABIC ">
                                <w:r>
                                  <w:rPr>
                                    <w:noProof/>
                                  </w:rPr>
                                  <w:t>27</w:t>
                                </w:r>
                              </w:fldSimple>
                              <w:r>
                                <w:t xml:space="preserve"> Drawer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C2C57B" id="Skupina 1044" o:spid="_x0000_s1121" style="position:absolute;left:0;text-align:left;margin-left:162.7pt;margin-top:57.75pt;width:125.8pt;height:275.65pt;z-index:251687936;mso-height-relative:margin" coordsize="15976,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">
                <v:shape id="Grafický objekt 55" o:spid="_x0000_s1122" type="#_x0000_t75" style="position:absolute;width:15976;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">
                  <v:imagedata r:id="rId57" o:title=""/>
                </v:shape>
                <v:shape id="Textové pole 1043" o:spid="_x0000_s1123" type="#_x0000_t202" style="position:absolute;top:33604;width:1597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" stroked="f">
                  <v:textbox inset="0,0,0,0">
                    <w:txbxContent>
                      <w:p w14:paraId="23DBBC81" w14:textId="7E9FCDEC" w:rsidR="00E64EE5" w:rsidRPr="003F59C3" w:rsidRDefault="00E64EE5" w:rsidP="0039439D">
                        <w:pPr>
                          <w:pStyle w:val="Popis"/>
                          <w:ind w:left="11"/>
                          <w:jc w:val="center"/>
                          <w:rPr>
                            <w:noProof/>
                            <w:color w:val="000000"/>
                            <w:sz w:val="24"/>
                          </w:rPr>
                        </w:pPr>
                        <w:bookmarkStart w:id="127" w:name="_Toc97617599"/>
                        <w:r>
                          <w:t xml:space="preserve">O </w:t>
                        </w:r>
                        <w:fldSimple w:instr=" SEQ O \* ARABIC ">
                          <w:r>
                            <w:rPr>
                              <w:noProof/>
                            </w:rPr>
                            <w:t>27</w:t>
                          </w:r>
                        </w:fldSimple>
                        <w:r>
                          <w:t xml:space="preserve"> Drawer</w:t>
                        </w:r>
                        <w:bookmarkEnd w:id="127"/>
                      </w:p>
                    </w:txbxContent>
                  </v:textbox>
                </v:shape>
                <w10:wrap type="topAndBottom"/>
              </v:group>
            </w:pict>
          </mc:Fallback>
        </mc:AlternateContent>
      </w:r>
      <w:r>
        <w:rPr>
          <w:noProof/>
        </w:rPr>
        <mc:AlternateContent>
          <mc:Choice Requires="wpg">
            <w:drawing>
              <wp:anchor distT="0" distB="0" distL="114300" distR="114300" simplePos="0" relativeHeight="251686912" behindDoc="0" locked="0" layoutInCell="1" allowOverlap="1" wp14:anchorId="4B0D6C8D" wp14:editId="02E2D3B3">
                <wp:simplePos x="0" y="0"/>
                <wp:positionH relativeFrom="column">
                  <wp:posOffset>206064</wp:posOffset>
                </wp:positionH>
                <wp:positionV relativeFrom="paragraph">
                  <wp:posOffset>734034</wp:posOffset>
                </wp:positionV>
                <wp:extent cx="1598295" cy="3500755"/>
                <wp:effectExtent l="0" t="0" r="1905" b="4445"/>
                <wp:wrapTopAndBottom/>
                <wp:docPr id="1042" name="Skupina 1042"/>
                <wp:cNvGraphicFramePr/>
                <a:graphic xmlns:a="http://schemas.openxmlformats.org/drawingml/2006/main">
                  <a:graphicData uri="http://schemas.microsoft.com/office/word/2010/wordprocessingGroup">
                    <wpg:wgp>
                      <wpg:cNvGrpSpPr/>
                      <wpg:grpSpPr>
                        <a:xfrm>
                          <a:off x="0" y="0"/>
                          <a:ext cx="1598295" cy="3500755"/>
                          <a:chOff x="0" y="0"/>
                          <a:chExt cx="1598295" cy="3500755"/>
                        </a:xfrm>
                      </wpg:grpSpPr>
                      <pic:pic xmlns:pic="http://schemas.openxmlformats.org/drawingml/2006/picture">
                        <pic:nvPicPr>
                          <pic:cNvPr id="61" name="Grafický objekt 60">
                            <a:extLst>
                              <a:ext uri="{FF2B5EF4-FFF2-40B4-BE49-F238E27FC236}">
                                <a16:creationId xmlns:a16="http://schemas.microsoft.com/office/drawing/2014/main" id="{264D87B4-4086-489B-9B14-055B3CBB09C9}"/>
                              </a:ext>
                            </a:extLst>
                          </pic:cNvPr>
                          <pic:cNvPicPr>
                            <a:picLocks noChangeAspect="1"/>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1598295" cy="3304540"/>
                          </a:xfrm>
                          <a:prstGeom prst="rect">
                            <a:avLst/>
                          </a:prstGeom>
                        </pic:spPr>
                      </pic:pic>
                      <wps:wsp>
                        <wps:cNvPr id="1041" name="Textové pole 1041"/>
                        <wps:cNvSpPr txBox="1"/>
                        <wps:spPr>
                          <a:xfrm>
                            <a:off x="0" y="3360420"/>
                            <a:ext cx="1598295" cy="140335"/>
                          </a:xfrm>
                          <a:prstGeom prst="rect">
                            <a:avLst/>
                          </a:prstGeom>
                          <a:solidFill>
                            <a:prstClr val="white"/>
                          </a:solidFill>
                          <a:ln>
                            <a:noFill/>
                          </a:ln>
                        </wps:spPr>
                        <wps:txbx>
                          <w:txbxContent>
                            <w:p w14:paraId="3FDB789B" w14:textId="3B71E07C" w:rsidR="00E64EE5" w:rsidRPr="00B91A7A" w:rsidRDefault="00E64EE5" w:rsidP="0039439D">
                              <w:pPr>
                                <w:pStyle w:val="Popis"/>
                                <w:ind w:left="11"/>
                                <w:jc w:val="center"/>
                                <w:rPr>
                                  <w:color w:val="000000"/>
                                  <w:sz w:val="24"/>
                                </w:rPr>
                              </w:pPr>
                              <w:bookmarkStart w:id="128" w:name="_Toc97617600"/>
                              <w:r>
                                <w:t xml:space="preserve">O </w:t>
                              </w:r>
                              <w:fldSimple w:instr=" SEQ O \* ARABIC ">
                                <w:r>
                                  <w:rPr>
                                    <w:noProof/>
                                  </w:rPr>
                                  <w:t>28</w:t>
                                </w:r>
                              </w:fldSimple>
                              <w:r>
                                <w:t xml:space="preserve"> Domovská obrazovka</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0D6C8D" id="Skupina 1042" o:spid="_x0000_s1124" style="position:absolute;left:0;text-align:left;margin-left:16.25pt;margin-top:57.8pt;width:125.85pt;height:275.65pt;z-index:251686912;mso-height-relative:margin" coordsize="15982,3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&#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Nk&#10;d0FBQUFBS2tuY0FBQUFBQ3BKM0FBQUFBQXFTZHdBQUFBQUtrbmNBQUFBQUNwSjNBQUFB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Qai85dTRldHFvQzd1UDR2OWZTbDdRTk41SEJNdWh4SVNGMktJbUpK&#10;anBjRmdjV2lvdkswc0tDZ1lFeU9VaENDWm9ZRXdNYU5Vd1VHTENiN2VKYWlKcklJalZDU0ZoYVRR&#10;UUdFaTlwYTE4bzlCbU01c2tEZmNUUzl0eS9mRDRMQ2JROXY2Mkg3ejB2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YbE90&#10;TnJRY0VkSFVWUFlVQUFBQWdIOW5lZm5QUDV2LzcxOEFBQUFBWk9NV0ZRQUFBQ0M5cG9odzdRWUFB&#10;QUNRbWlz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">
                <v:shape id="Grafický objekt 60" o:spid="_x0000_s1125"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">
                  <v:imagedata r:id="rId60" o:title=""/>
                </v:shape>
                <v:shape id="Textové pole 1041" o:spid="_x0000_s1126" type="#_x0000_t202" style="position:absolute;top:33604;width:1598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" stroked="f">
                  <v:textbox inset="0,0,0,0">
                    <w:txbxContent>
                      <w:p w14:paraId="3FDB789B" w14:textId="3B71E07C" w:rsidR="00E64EE5" w:rsidRPr="00B91A7A" w:rsidRDefault="00E64EE5" w:rsidP="0039439D">
                        <w:pPr>
                          <w:pStyle w:val="Popis"/>
                          <w:ind w:left="11"/>
                          <w:jc w:val="center"/>
                          <w:rPr>
                            <w:color w:val="000000"/>
                            <w:sz w:val="24"/>
                          </w:rPr>
                        </w:pPr>
                        <w:bookmarkStart w:id="129" w:name="_Toc97617600"/>
                        <w:r>
                          <w:t xml:space="preserve">O </w:t>
                        </w:r>
                        <w:fldSimple w:instr=" SEQ O \* ARABIC ">
                          <w:r>
                            <w:rPr>
                              <w:noProof/>
                            </w:rPr>
                            <w:t>28</w:t>
                          </w:r>
                        </w:fldSimple>
                        <w:r>
                          <w:t xml:space="preserve"> Domovská obrazovka</w:t>
                        </w:r>
                        <w:bookmarkEnd w:id="129"/>
                      </w:p>
                    </w:txbxContent>
                  </v:textbox>
                </v:shape>
                <w10:wrap type="topAndBottom"/>
              </v:group>
            </w:pict>
          </mc:Fallback>
        </mc:AlternateContent>
      </w:r>
      <w:r>
        <w:t>tlačidl</w:t>
      </w:r>
      <w:r w:rsidR="00CF23F1">
        <w:t>á</w:t>
      </w:r>
      <w:r>
        <w:t xml:space="preserve"> pre navigáciu a zobrazenie máp.</w:t>
      </w:r>
    </w:p>
    <w:p w14:paraId="7FBE4D4C" w14:textId="77777777" w:rsidR="0039439D" w:rsidRPr="000B15E0" w:rsidRDefault="0039439D" w:rsidP="000B15E0">
      <w:pPr>
        <w:pStyle w:val="podnadpisy"/>
      </w:pPr>
      <w:bookmarkStart w:id="130" w:name="_Toc98585118"/>
      <w:r w:rsidRPr="000B15E0">
        <w:t>Mapy</w:t>
      </w:r>
      <w:bookmarkEnd w:id="130"/>
    </w:p>
    <w:p w14:paraId="42A85D09" w14:textId="3755F79D" w:rsidR="0039439D" w:rsidRDefault="003375F2" w:rsidP="00E91456">
      <w:pPr>
        <w:spacing w:line="360" w:lineRule="auto"/>
        <w:ind w:left="357" w:firstLine="351"/>
        <w:jc w:val="both"/>
      </w:pPr>
      <w:r>
        <w:rPr>
          <w:noProof/>
        </w:rPr>
        <mc:AlternateContent>
          <mc:Choice Requires="wpg">
            <w:drawing>
              <wp:anchor distT="0" distB="0" distL="114300" distR="114300" simplePos="0" relativeHeight="251691008" behindDoc="0" locked="0" layoutInCell="1" allowOverlap="1" wp14:anchorId="159CFBA8" wp14:editId="233E8F04">
                <wp:simplePos x="0" y="0"/>
                <wp:positionH relativeFrom="column">
                  <wp:posOffset>1930594</wp:posOffset>
                </wp:positionH>
                <wp:positionV relativeFrom="paragraph">
                  <wp:posOffset>978976</wp:posOffset>
                </wp:positionV>
                <wp:extent cx="1736090" cy="3498979"/>
                <wp:effectExtent l="0" t="0" r="0" b="6350"/>
                <wp:wrapNone/>
                <wp:docPr id="1050" name="Skupina 1050"/>
                <wp:cNvGraphicFramePr/>
                <a:graphic xmlns:a="http://schemas.openxmlformats.org/drawingml/2006/main">
                  <a:graphicData uri="http://schemas.microsoft.com/office/word/2010/wordprocessingGroup">
                    <wpg:wgp>
                      <wpg:cNvGrpSpPr/>
                      <wpg:grpSpPr>
                        <a:xfrm>
                          <a:off x="0" y="0"/>
                          <a:ext cx="1736090" cy="3498979"/>
                          <a:chOff x="0" y="0"/>
                          <a:chExt cx="1736090" cy="3499449"/>
                        </a:xfrm>
                      </wpg:grpSpPr>
                      <pic:pic xmlns:pic="http://schemas.openxmlformats.org/drawingml/2006/picture">
                        <pic:nvPicPr>
                          <pic:cNvPr id="369" name="Grafický objekt 368">
                            <a:extLst>
                              <a:ext uri="{FF2B5EF4-FFF2-40B4-BE49-F238E27FC236}">
                                <a16:creationId xmlns:a16="http://schemas.microsoft.com/office/drawing/2014/main" id="{74954FD5-B41D-48DE-9494-20CECBA662D6}"/>
                              </a:ext>
                            </a:extLst>
                          </pic:cNvPr>
                          <pic:cNvPicPr>
                            <a:picLocks noChangeAspect="1"/>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598295" cy="3304540"/>
                          </a:xfrm>
                          <a:prstGeom prst="rect">
                            <a:avLst/>
                          </a:prstGeom>
                        </pic:spPr>
                      </pic:pic>
                      <wps:wsp>
                        <wps:cNvPr id="1049" name="Textové pole 1049"/>
                        <wps:cNvSpPr txBox="1"/>
                        <wps:spPr>
                          <a:xfrm>
                            <a:off x="0" y="3362960"/>
                            <a:ext cx="1736090" cy="136489"/>
                          </a:xfrm>
                          <a:prstGeom prst="rect">
                            <a:avLst/>
                          </a:prstGeom>
                          <a:solidFill>
                            <a:prstClr val="white"/>
                          </a:solidFill>
                          <a:ln>
                            <a:noFill/>
                          </a:ln>
                        </wps:spPr>
                        <wps:txbx>
                          <w:txbxContent>
                            <w:p w14:paraId="03573344" w14:textId="0F7B75A8" w:rsidR="00E64EE5" w:rsidRPr="0048604A" w:rsidRDefault="00E64EE5" w:rsidP="0039439D">
                              <w:pPr>
                                <w:pStyle w:val="Popis"/>
                                <w:ind w:left="11"/>
                                <w:jc w:val="center"/>
                                <w:rPr>
                                  <w:color w:val="000000"/>
                                  <w:sz w:val="24"/>
                                </w:rPr>
                              </w:pPr>
                              <w:bookmarkStart w:id="131" w:name="_Toc97617601"/>
                              <w:r>
                                <w:t xml:space="preserve">O </w:t>
                              </w:r>
                              <w:fldSimple w:instr=" SEQ O \* ARABIC ">
                                <w:r>
                                  <w:rPr>
                                    <w:noProof/>
                                  </w:rPr>
                                  <w:t>29</w:t>
                                </w:r>
                              </w:fldSimple>
                              <w:r>
                                <w:t xml:space="preserve"> Vyhľadávanie v navigácii</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59CFBA8" id="Skupina 1050" o:spid="_x0000_s1127" style="position:absolute;left:0;text-align:left;margin-left:152pt;margin-top:77.1pt;width:136.7pt;height:275.5pt;z-index:251691008;mso-height-relative:margin" coordsize="17360,3499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FRGdBQUFDQTlnUU1BQUFCSVQrQUFBQUFBMGhN&#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">
                <v:shape id="Grafický objekt 368" o:spid="_x0000_s1128"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">
                  <v:imagedata r:id="rId63" o:title=""/>
                </v:shape>
                <v:shape id="Textové pole 1049" o:spid="_x0000_s1129" type="#_x0000_t202" style="position:absolute;top:33629;width:17360;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" stroked="f">
                  <v:textbox inset="0,0,0,0">
                    <w:txbxContent>
                      <w:p w14:paraId="03573344" w14:textId="0F7B75A8" w:rsidR="00E64EE5" w:rsidRPr="0048604A" w:rsidRDefault="00E64EE5" w:rsidP="0039439D">
                        <w:pPr>
                          <w:pStyle w:val="Popis"/>
                          <w:ind w:left="11"/>
                          <w:jc w:val="center"/>
                          <w:rPr>
                            <w:color w:val="000000"/>
                            <w:sz w:val="24"/>
                          </w:rPr>
                        </w:pPr>
                        <w:bookmarkStart w:id="132" w:name="_Toc97617601"/>
                        <w:r>
                          <w:t xml:space="preserve">O </w:t>
                        </w:r>
                        <w:fldSimple w:instr=" SEQ O \* ARABIC ">
                          <w:r>
                            <w:rPr>
                              <w:noProof/>
                            </w:rPr>
                            <w:t>29</w:t>
                          </w:r>
                        </w:fldSimple>
                        <w:r>
                          <w:t xml:space="preserve"> Vyhľadávanie v navigácii</w:t>
                        </w:r>
                        <w:bookmarkEnd w:id="132"/>
                      </w:p>
                    </w:txbxContent>
                  </v:textbox>
                </v:shape>
              </v:group>
            </w:pict>
          </mc:Fallback>
        </mc:AlternateContent>
      </w:r>
      <w:r>
        <w:rPr>
          <w:noProof/>
        </w:rPr>
        <mc:AlternateContent>
          <mc:Choice Requires="wpg">
            <w:drawing>
              <wp:anchor distT="0" distB="0" distL="114300" distR="114300" simplePos="0" relativeHeight="251692032" behindDoc="0" locked="0" layoutInCell="1" allowOverlap="1" wp14:anchorId="6D84803F" wp14:editId="771DA6B0">
                <wp:simplePos x="0" y="0"/>
                <wp:positionH relativeFrom="column">
                  <wp:posOffset>3788410</wp:posOffset>
                </wp:positionH>
                <wp:positionV relativeFrom="paragraph">
                  <wp:posOffset>975995</wp:posOffset>
                </wp:positionV>
                <wp:extent cx="1598295" cy="3615055"/>
                <wp:effectExtent l="0" t="0" r="1905" b="4445"/>
                <wp:wrapNone/>
                <wp:docPr id="1052" name="Skupina 1052"/>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7" name="Grafický objekt 366">
                            <a:extLst>
                              <a:ext uri="{FF2B5EF4-FFF2-40B4-BE49-F238E27FC236}">
                                <a16:creationId xmlns:a16="http://schemas.microsoft.com/office/drawing/2014/main" id="{7320176A-0636-4A7D-A68D-82BCF42F9420}"/>
                              </a:ext>
                            </a:extLst>
                          </pic:cNvPr>
                          <pic:cNvPicPr>
                            <a:picLocks noChangeAspect="1"/>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1598295" cy="3304540"/>
                          </a:xfrm>
                          <a:prstGeom prst="rect">
                            <a:avLst/>
                          </a:prstGeom>
                        </pic:spPr>
                      </pic:pic>
                      <wps:wsp>
                        <wps:cNvPr id="1051" name="Textové pole 1051"/>
                        <wps:cNvSpPr txBox="1"/>
                        <wps:spPr>
                          <a:xfrm>
                            <a:off x="0" y="3356610"/>
                            <a:ext cx="1598295" cy="258445"/>
                          </a:xfrm>
                          <a:prstGeom prst="rect">
                            <a:avLst/>
                          </a:prstGeom>
                          <a:solidFill>
                            <a:prstClr val="white"/>
                          </a:solidFill>
                          <a:ln>
                            <a:noFill/>
                          </a:ln>
                        </wps:spPr>
                        <wps:txbx>
                          <w:txbxContent>
                            <w:p w14:paraId="61AEA0AF" w14:textId="6577E963" w:rsidR="00E64EE5" w:rsidRPr="000E356C" w:rsidRDefault="00E64EE5" w:rsidP="0039439D">
                              <w:pPr>
                                <w:pStyle w:val="Popis"/>
                                <w:ind w:left="11"/>
                                <w:jc w:val="center"/>
                                <w:rPr>
                                  <w:color w:val="000000"/>
                                  <w:sz w:val="24"/>
                                </w:rPr>
                              </w:pPr>
                              <w:bookmarkStart w:id="133" w:name="_Toc97617602"/>
                              <w:r>
                                <w:t xml:space="preserve">O </w:t>
                              </w:r>
                              <w:fldSimple w:instr=" SEQ O \* ARABIC ">
                                <w:r>
                                  <w:rPr>
                                    <w:noProof/>
                                  </w:rPr>
                                  <w:t>30</w:t>
                                </w:r>
                              </w:fldSimple>
                              <w:r>
                                <w:t xml:space="preserve"> Mapa na celú obrazovku</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4803F" id="Skupina 1052" o:spid="_x0000_s1130" style="position:absolute;left:0;text-align:left;margin-left:298.3pt;margin-top:76.85pt;width:125.85pt;height:284.65pt;z-index:251692032"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">
                <v:shape id="Grafický objekt 366" o:spid="_x0000_s1131"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">
                  <v:imagedata r:id="rId66" o:title=""/>
                </v:shape>
                <v:shape id="Textové pole 1051" o:spid="_x0000_s1132"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" stroked="f">
                  <v:textbox style="mso-fit-shape-to-text:t" inset="0,0,0,0">
                    <w:txbxContent>
                      <w:p w14:paraId="61AEA0AF" w14:textId="6577E963" w:rsidR="00E64EE5" w:rsidRPr="000E356C" w:rsidRDefault="00E64EE5" w:rsidP="0039439D">
                        <w:pPr>
                          <w:pStyle w:val="Popis"/>
                          <w:ind w:left="11"/>
                          <w:jc w:val="center"/>
                          <w:rPr>
                            <w:color w:val="000000"/>
                            <w:sz w:val="24"/>
                          </w:rPr>
                        </w:pPr>
                        <w:bookmarkStart w:id="134" w:name="_Toc97617602"/>
                        <w:r>
                          <w:t xml:space="preserve">O </w:t>
                        </w:r>
                        <w:fldSimple w:instr=" SEQ O \* ARABIC ">
                          <w:r>
                            <w:rPr>
                              <w:noProof/>
                            </w:rPr>
                            <w:t>30</w:t>
                          </w:r>
                        </w:fldSimple>
                        <w:r>
                          <w:t xml:space="preserve"> Mapa na celú obrazovku</w:t>
                        </w:r>
                        <w:bookmarkEnd w:id="134"/>
                      </w:p>
                    </w:txbxContent>
                  </v:textbox>
                </v:shape>
              </v:group>
            </w:pict>
          </mc:Fallback>
        </mc:AlternateContent>
      </w:r>
      <w:r>
        <w:rPr>
          <w:noProof/>
        </w:rPr>
        <mc:AlternateContent>
          <mc:Choice Requires="wpg">
            <w:drawing>
              <wp:anchor distT="0" distB="0" distL="114300" distR="114300" simplePos="0" relativeHeight="251689984" behindDoc="0" locked="0" layoutInCell="1" allowOverlap="1" wp14:anchorId="3A005C68" wp14:editId="4790A214">
                <wp:simplePos x="0" y="0"/>
                <wp:positionH relativeFrom="column">
                  <wp:posOffset>203835</wp:posOffset>
                </wp:positionH>
                <wp:positionV relativeFrom="paragraph">
                  <wp:posOffset>983615</wp:posOffset>
                </wp:positionV>
                <wp:extent cx="1598295" cy="3615055"/>
                <wp:effectExtent l="0" t="0" r="1905" b="4445"/>
                <wp:wrapNone/>
                <wp:docPr id="1048" name="Skupina 1048"/>
                <wp:cNvGraphicFramePr/>
                <a:graphic xmlns:a="http://schemas.openxmlformats.org/drawingml/2006/main">
                  <a:graphicData uri="http://schemas.microsoft.com/office/word/2010/wordprocessingGroup">
                    <wpg:wgp>
                      <wpg:cNvGrpSpPr/>
                      <wpg:grpSpPr>
                        <a:xfrm>
                          <a:off x="0" y="0"/>
                          <a:ext cx="1598295" cy="3615055"/>
                          <a:chOff x="0" y="0"/>
                          <a:chExt cx="1598295" cy="3615055"/>
                        </a:xfrm>
                      </wpg:grpSpPr>
                      <pic:pic xmlns:pic="http://schemas.openxmlformats.org/drawingml/2006/picture">
                        <pic:nvPicPr>
                          <pic:cNvPr id="366" name="Grafický objekt 365">
                            <a:extLst>
                              <a:ext uri="{FF2B5EF4-FFF2-40B4-BE49-F238E27FC236}">
                                <a16:creationId xmlns:a16="http://schemas.microsoft.com/office/drawing/2014/main" id="{899262F7-E14C-49E3-9389-285700C97DAD}"/>
                              </a:ext>
                            </a:extLst>
                          </pic:cNvPr>
                          <pic:cNvPicPr>
                            <a:picLocks noChangeAspect="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1598295" cy="3304540"/>
                          </a:xfrm>
                          <a:prstGeom prst="rect">
                            <a:avLst/>
                          </a:prstGeom>
                        </pic:spPr>
                      </pic:pic>
                      <wps:wsp>
                        <wps:cNvPr id="1047" name="Textové pole 1047"/>
                        <wps:cNvSpPr txBox="1"/>
                        <wps:spPr>
                          <a:xfrm>
                            <a:off x="0" y="3356610"/>
                            <a:ext cx="1598295" cy="258445"/>
                          </a:xfrm>
                          <a:prstGeom prst="rect">
                            <a:avLst/>
                          </a:prstGeom>
                          <a:solidFill>
                            <a:prstClr val="white"/>
                          </a:solidFill>
                          <a:ln>
                            <a:noFill/>
                          </a:ln>
                        </wps:spPr>
                        <wps:txbx>
                          <w:txbxContent>
                            <w:p w14:paraId="43567B70" w14:textId="2EE981D6" w:rsidR="00E64EE5" w:rsidRPr="00B809A5" w:rsidRDefault="00E64EE5" w:rsidP="0039439D">
                              <w:pPr>
                                <w:pStyle w:val="Popis"/>
                                <w:ind w:left="11"/>
                                <w:jc w:val="center"/>
                                <w:rPr>
                                  <w:color w:val="000000"/>
                                  <w:sz w:val="24"/>
                                </w:rPr>
                              </w:pPr>
                              <w:bookmarkStart w:id="135" w:name="_Toc97617603"/>
                              <w:r>
                                <w:t xml:space="preserve">O </w:t>
                              </w:r>
                              <w:fldSimple w:instr=" SEQ O \* ARABIC ">
                                <w:r>
                                  <w:rPr>
                                    <w:noProof/>
                                  </w:rPr>
                                  <w:t>31</w:t>
                                </w:r>
                              </w:fldSimple>
                              <w:r>
                                <w:t xml:space="preserve"> Navigačná obrazovka</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005C68" id="Skupina 1048" o:spid="_x0000_s1133" style="position:absolute;left:0;text-align:left;margin-left:16.05pt;margin-top:77.45pt;width:125.85pt;height:284.65pt;z-index:251689984" coordsize="15982,361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">
                <v:shape id="Grafický objekt 365" o:spid="_x0000_s1134" type="#_x0000_t75" style="position:absolute;width:15982;height:3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">
                  <v:imagedata r:id="rId69" o:title=""/>
                </v:shape>
                <v:shape id="Textové pole 1047" o:spid="_x0000_s1135" type="#_x0000_t202" style="position:absolute;top:33566;width:159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" stroked="f">
                  <v:textbox style="mso-fit-shape-to-text:t" inset="0,0,0,0">
                    <w:txbxContent>
                      <w:p w14:paraId="43567B70" w14:textId="2EE981D6" w:rsidR="00E64EE5" w:rsidRPr="00B809A5" w:rsidRDefault="00E64EE5" w:rsidP="0039439D">
                        <w:pPr>
                          <w:pStyle w:val="Popis"/>
                          <w:ind w:left="11"/>
                          <w:jc w:val="center"/>
                          <w:rPr>
                            <w:color w:val="000000"/>
                            <w:sz w:val="24"/>
                          </w:rPr>
                        </w:pPr>
                        <w:bookmarkStart w:id="136" w:name="_Toc97617603"/>
                        <w:r>
                          <w:t xml:space="preserve">O </w:t>
                        </w:r>
                        <w:fldSimple w:instr=" SEQ O \* ARABIC ">
                          <w:r>
                            <w:rPr>
                              <w:noProof/>
                            </w:rPr>
                            <w:t>31</w:t>
                          </w:r>
                        </w:fldSimple>
                        <w:r>
                          <w:t xml:space="preserve"> Navigačná obrazovka</w:t>
                        </w:r>
                        <w:bookmarkEnd w:id="136"/>
                      </w:p>
                    </w:txbxContent>
                  </v:textbox>
                </v:shape>
              </v:group>
            </w:pict>
          </mc:Fallback>
        </mc:AlternateContent>
      </w:r>
      <w:r w:rsidR="00CF23F1">
        <w:t>D</w:t>
      </w:r>
      <w:r w:rsidR="0039439D">
        <w:t xml:space="preserve">ôležitou súčasťou a funkcionalitou </w:t>
      </w:r>
      <w:r w:rsidR="00CF23F1">
        <w:t xml:space="preserve">aplikácie </w:t>
      </w:r>
      <w:r w:rsidR="0039439D">
        <w:t>sú mapy a navigácia. Na t</w:t>
      </w:r>
      <w:r w:rsidR="00CF23F1">
        <w:t>ú</w:t>
      </w:r>
      <w:r w:rsidR="0039439D">
        <w:t>to obrazovku sa dá dost</w:t>
      </w:r>
      <w:r w:rsidR="00CF23F1">
        <w:t>a</w:t>
      </w:r>
      <w:r w:rsidR="0039439D">
        <w:t>ť z domovskej obrazovky alebo z detailu o vyučovacej hodine. Na navigačnej obrazovke sa nachádzajú dva vstupy na vyhľadanie trasy. Trasa sa vyznačí na mape a zobrazí sa poschodie kde sa trasa začína.</w:t>
      </w:r>
    </w:p>
    <w:p w14:paraId="500608FF" w14:textId="53354743" w:rsidR="0039439D" w:rsidRDefault="0039439D" w:rsidP="00E91456">
      <w:pPr>
        <w:jc w:val="both"/>
      </w:pPr>
      <w:r>
        <w:br w:type="page"/>
      </w:r>
    </w:p>
    <w:p w14:paraId="20662E2C" w14:textId="77777777" w:rsidR="00E43050" w:rsidRDefault="00E43050" w:rsidP="00E91456">
      <w:pPr>
        <w:pStyle w:val="Nadpis1"/>
        <w:jc w:val="both"/>
      </w:pPr>
      <w:bookmarkStart w:id="137" w:name="_Toc98585119"/>
      <w:bookmarkEnd w:id="116"/>
      <w:r>
        <w:lastRenderedPageBreak/>
        <w:t>Diskusia</w:t>
      </w:r>
      <w:bookmarkEnd w:id="137"/>
    </w:p>
    <w:p w14:paraId="0B060C1A" w14:textId="77777777" w:rsidR="001B3A8C" w:rsidRDefault="001B3A8C" w:rsidP="00E91456">
      <w:pPr>
        <w:spacing w:line="360" w:lineRule="auto"/>
        <w:ind w:left="720"/>
        <w:jc w:val="both"/>
        <w:rPr>
          <w:b/>
        </w:rPr>
      </w:pPr>
    </w:p>
    <w:p w14:paraId="5C3D6C8C" w14:textId="02D02BB8" w:rsidR="00464B3D" w:rsidRDefault="00464B3D" w:rsidP="00E91456">
      <w:pPr>
        <w:autoSpaceDE w:val="0"/>
        <w:autoSpaceDN w:val="0"/>
        <w:adjustRightInd w:val="0"/>
        <w:spacing w:line="360" w:lineRule="auto"/>
        <w:ind w:firstLine="360"/>
        <w:jc w:val="both"/>
      </w:pPr>
      <w:r>
        <w:t xml:space="preserve">Naša aplikácia je unikátna, teda kompletne nami </w:t>
      </w:r>
      <w:r w:rsidR="0003477E">
        <w:t>vytvorená</w:t>
      </w:r>
      <w:r>
        <w:t xml:space="preserve">. No aj napriek originálnosti </w:t>
      </w:r>
      <w:r w:rsidR="0003477E">
        <w:t>zdieľa</w:t>
      </w:r>
      <w:r>
        <w:t xml:space="preserve"> s </w:t>
      </w:r>
      <w:r w:rsidR="0003477E">
        <w:t>inými</w:t>
      </w:r>
      <w:r>
        <w:t xml:space="preserve"> </w:t>
      </w:r>
      <w:r w:rsidR="0003477E">
        <w:t>aplikáciami</w:t>
      </w:r>
      <w:r>
        <w:t xml:space="preserve"> </w:t>
      </w:r>
      <w:r w:rsidR="0003477E">
        <w:t>podobného</w:t>
      </w:r>
      <w:r>
        <w:t xml:space="preserve"> typu </w:t>
      </w:r>
      <w:r w:rsidR="0003477E">
        <w:t>rôzne</w:t>
      </w:r>
      <w:r>
        <w:t xml:space="preserve"> vlastnosti ale aj </w:t>
      </w:r>
      <w:r w:rsidR="0003477E">
        <w:t>odlišnosti</w:t>
      </w:r>
      <w:r>
        <w:t xml:space="preserve">. Hlavnou </w:t>
      </w:r>
      <w:r w:rsidR="0003477E">
        <w:t>vlastnosťou</w:t>
      </w:r>
      <w:r>
        <w:t xml:space="preserve"> mobilnej </w:t>
      </w:r>
      <w:r w:rsidR="0003477E">
        <w:t>aplikácie</w:t>
      </w:r>
      <w:r>
        <w:t xml:space="preserve"> je </w:t>
      </w:r>
      <w:r w:rsidR="0003477E">
        <w:t>spôsob</w:t>
      </w:r>
      <w:r>
        <w:t xml:space="preserve"> ako bola </w:t>
      </w:r>
      <w:r w:rsidR="0003477E">
        <w:t>vytvorená</w:t>
      </w:r>
      <w:r>
        <w:t xml:space="preserve">, teda </w:t>
      </w:r>
      <w:r w:rsidR="0003477E">
        <w:t>programovací</w:t>
      </w:r>
      <w:r>
        <w:t xml:space="preserve"> jazyk alebo </w:t>
      </w:r>
      <w:r w:rsidR="0003477E">
        <w:t>Framework</w:t>
      </w:r>
      <w:r>
        <w:t>.</w:t>
      </w:r>
    </w:p>
    <w:p w14:paraId="032E4FF8" w14:textId="47018CAF" w:rsidR="00464B3D" w:rsidRPr="000B15E0" w:rsidRDefault="00464B3D" w:rsidP="000B15E0">
      <w:pPr>
        <w:pStyle w:val="podnadpisy"/>
      </w:pPr>
      <w:bookmarkStart w:id="138" w:name="_Toc98585120"/>
      <w:r w:rsidRPr="000B15E0">
        <w:t>Využitie Flutteru</w:t>
      </w:r>
      <w:bookmarkEnd w:id="138"/>
    </w:p>
    <w:p w14:paraId="217EE076" w14:textId="1A2B7537" w:rsidR="00464B3D" w:rsidRDefault="00464B3D" w:rsidP="00E91456">
      <w:pPr>
        <w:spacing w:line="360" w:lineRule="auto"/>
        <w:ind w:left="360" w:firstLine="360"/>
        <w:jc w:val="both"/>
      </w:pPr>
      <w:r w:rsidRPr="00B91E29">
        <w:t xml:space="preserve">Vo </w:t>
      </w:r>
      <w:r w:rsidR="00B91E29" w:rsidRPr="00B91E29">
        <w:t>sfére</w:t>
      </w:r>
      <w:r w:rsidRPr="00B91E29">
        <w:t xml:space="preserve"> </w:t>
      </w:r>
      <w:r w:rsidR="00B91E29" w:rsidRPr="00B91E29">
        <w:t>mobilných</w:t>
      </w:r>
      <w:r w:rsidRPr="00B91E29">
        <w:t xml:space="preserve"> </w:t>
      </w:r>
      <w:r w:rsidR="00B91E29" w:rsidRPr="00B91E29">
        <w:t>aplikácii</w:t>
      </w:r>
      <w:r w:rsidRPr="00B91E29">
        <w:t xml:space="preserve"> </w:t>
      </w:r>
      <w:r w:rsidR="00B91E29" w:rsidRPr="00B91E29">
        <w:t>existuje mnoho spôsobnou ako tvoriť mobiln</w:t>
      </w:r>
      <w:r w:rsidR="00B91E29">
        <w:t xml:space="preserve">é </w:t>
      </w:r>
      <w:r w:rsidR="00B91E29" w:rsidRPr="00B91E29">
        <w:t>aplikácie. Na</w:t>
      </w:r>
      <w:r w:rsidR="00B91E29">
        <w:t xml:space="preserve"> </w:t>
      </w:r>
      <w:r w:rsidR="00B91E29" w:rsidRPr="00B91E29">
        <w:t>rozdiel od značnej časti aplikácii vyvíjaných pomocou natívnych technológii, je naša aplikácia multiplatformová. Multiplatformovos</w:t>
      </w:r>
      <w:r w:rsidR="00BE66E8">
        <w:t>ť</w:t>
      </w:r>
      <w:r w:rsidR="00B91E29" w:rsidRPr="00B91E29">
        <w:t xml:space="preserve"> je jedným z dôvo</w:t>
      </w:r>
      <w:r w:rsidR="00BE66E8">
        <w:t>d</w:t>
      </w:r>
      <w:r w:rsidR="00B91E29" w:rsidRPr="00B91E29">
        <w:t>o</w:t>
      </w:r>
      <w:r w:rsidR="003C229A">
        <w:t>v</w:t>
      </w:r>
      <w:r w:rsidR="00B91E29" w:rsidRPr="00B91E29">
        <w:t xml:space="preserve"> výberu Flutteru. Spomedzi multiplatformových</w:t>
      </w:r>
      <w:r w:rsidR="0003477E">
        <w:t xml:space="preserve"> technológií,</w:t>
      </w:r>
      <w:r w:rsidR="00B91E29" w:rsidRPr="00B91E29">
        <w:t xml:space="preserve"> Flutter, ako cross-platformov</w:t>
      </w:r>
      <w:r w:rsidR="0003477E">
        <w:t>á</w:t>
      </w:r>
      <w:r w:rsidR="00B91E29" w:rsidRPr="00B91E29">
        <w:t xml:space="preserve"> </w:t>
      </w:r>
      <w:r w:rsidR="0003477E" w:rsidRPr="00B91E29">
        <w:t>mobilná</w:t>
      </w:r>
      <w:r w:rsidR="00B91E29" w:rsidRPr="00B91E29">
        <w:t xml:space="preserve"> </w:t>
      </w:r>
      <w:r w:rsidR="0003477E" w:rsidRPr="00B91E29">
        <w:t>aplikácia</w:t>
      </w:r>
      <w:r w:rsidR="00B91E29" w:rsidRPr="00B91E29">
        <w:t xml:space="preserve"> </w:t>
      </w:r>
      <w:r w:rsidR="0003477E" w:rsidRPr="00B91E29">
        <w:t>výkonom</w:t>
      </w:r>
      <w:r w:rsidR="00B91E29" w:rsidRPr="00B91E29">
        <w:t xml:space="preserve"> </w:t>
      </w:r>
      <w:r w:rsidR="0003477E" w:rsidRPr="00B91E29">
        <w:t>značne</w:t>
      </w:r>
      <w:r w:rsidR="00B91E29" w:rsidRPr="00B91E29">
        <w:t xml:space="preserve"> </w:t>
      </w:r>
      <w:r w:rsidR="0003477E" w:rsidRPr="00B91E29">
        <w:t>poráža</w:t>
      </w:r>
      <w:r w:rsidR="00B91E29" w:rsidRPr="00B91E29">
        <w:t xml:space="preserve"> </w:t>
      </w:r>
      <w:r w:rsidR="0003477E" w:rsidRPr="00B91E29">
        <w:t>iné</w:t>
      </w:r>
      <w:r w:rsidR="00B91E29" w:rsidRPr="00B91E29">
        <w:t xml:space="preserve"> typy </w:t>
      </w:r>
      <w:r w:rsidR="0003477E" w:rsidRPr="00B91E29">
        <w:t>multiplatformových</w:t>
      </w:r>
      <w:r w:rsidR="00B91E29" w:rsidRPr="00B91E29">
        <w:t xml:space="preserve"> </w:t>
      </w:r>
      <w:r w:rsidR="0003477E" w:rsidRPr="00B91E29">
        <w:t>riešení</w:t>
      </w:r>
      <w:r w:rsidR="00B91E29" w:rsidRPr="00B91E29">
        <w:t xml:space="preserve"> ako </w:t>
      </w:r>
      <w:r w:rsidR="0003477E" w:rsidRPr="00B91E29">
        <w:t>hybridn</w:t>
      </w:r>
      <w:r w:rsidR="0003477E">
        <w:t>é</w:t>
      </w:r>
      <w:r w:rsidR="00B91E29" w:rsidRPr="00B91E29">
        <w:t xml:space="preserve"> alebo PWA </w:t>
      </w:r>
      <w:r w:rsidR="0003477E" w:rsidRPr="00B91E29">
        <w:t>aplikácie</w:t>
      </w:r>
      <w:r w:rsidR="00B91E29" w:rsidRPr="00B91E29">
        <w:t xml:space="preserve">.  </w:t>
      </w:r>
    </w:p>
    <w:p w14:paraId="2CB432DE" w14:textId="77777777" w:rsidR="00CF5486" w:rsidRDefault="00CF5486" w:rsidP="00E91456">
      <w:pPr>
        <w:spacing w:line="360" w:lineRule="auto"/>
        <w:jc w:val="both"/>
      </w:pPr>
    </w:p>
    <w:p w14:paraId="570DA507" w14:textId="77777777" w:rsidR="007B0C59" w:rsidRDefault="0003477E" w:rsidP="00E91456">
      <w:pPr>
        <w:spacing w:line="360" w:lineRule="auto"/>
        <w:ind w:firstLine="360"/>
        <w:jc w:val="both"/>
      </w:pPr>
      <w:r>
        <w:t xml:space="preserve">Ďalšou </w:t>
      </w:r>
      <w:r w:rsidR="00CF5486">
        <w:t>funkcionalitou</w:t>
      </w:r>
      <w:r w:rsidR="007B0C59">
        <w:t>,</w:t>
      </w:r>
      <w:r w:rsidR="00CF5486">
        <w:t xml:space="preserve"> </w:t>
      </w:r>
      <w:r w:rsidR="007B0C59">
        <w:t>ktorú</w:t>
      </w:r>
      <w:r w:rsidR="00CF5486">
        <w:t xml:space="preserve"> </w:t>
      </w:r>
      <w:r w:rsidR="007B0C59">
        <w:t>implementujú</w:t>
      </w:r>
      <w:r w:rsidR="00CF5486">
        <w:t xml:space="preserve"> aj </w:t>
      </w:r>
      <w:r w:rsidR="007B0C59">
        <w:t>iné</w:t>
      </w:r>
      <w:r w:rsidR="00CF5486">
        <w:t xml:space="preserve"> </w:t>
      </w:r>
      <w:r w:rsidR="007B0C59">
        <w:t>aplikácie,</w:t>
      </w:r>
      <w:r w:rsidR="00CF5486">
        <w:t xml:space="preserve"> je navigovanie. Pre </w:t>
      </w:r>
      <w:r w:rsidR="007B0C59">
        <w:t>účely</w:t>
      </w:r>
      <w:r w:rsidR="00CF5486">
        <w:t xml:space="preserve"> navigovani</w:t>
      </w:r>
      <w:r w:rsidR="007B0C59">
        <w:t xml:space="preserve">a </w:t>
      </w:r>
      <w:r w:rsidR="00CF5486">
        <w:t>sme sa rozhodovali medzi dvoma algoritmami, A* a</w:t>
      </w:r>
      <w:r w:rsidR="007B0C59">
        <w:t> </w:t>
      </w:r>
      <w:r w:rsidR="00CF5486">
        <w:t>D</w:t>
      </w:r>
      <w:r w:rsidR="007B0C59">
        <w:t>ij</w:t>
      </w:r>
      <w:r w:rsidR="00CF5486">
        <w:t>kstrov</w:t>
      </w:r>
      <w:r w:rsidR="007B0C59">
        <w:t xml:space="preserve"> algoritmus</w:t>
      </w:r>
      <w:r w:rsidR="00CF5486">
        <w:t>.</w:t>
      </w:r>
    </w:p>
    <w:p w14:paraId="4CC288B6" w14:textId="1DBC2CC1" w:rsidR="0003477E" w:rsidRDefault="00CF5486" w:rsidP="00E91456">
      <w:pPr>
        <w:spacing w:line="360" w:lineRule="auto"/>
        <w:ind w:firstLine="360"/>
        <w:jc w:val="both"/>
      </w:pPr>
      <w:r>
        <w:t xml:space="preserve"> </w:t>
      </w:r>
    </w:p>
    <w:p w14:paraId="2B449A4B" w14:textId="7012CE8C" w:rsidR="00CF5486" w:rsidRPr="000B15E0" w:rsidRDefault="00CF5486" w:rsidP="000B15E0">
      <w:pPr>
        <w:pStyle w:val="podnadpisy"/>
      </w:pPr>
      <w:r w:rsidRPr="000B15E0">
        <w:tab/>
      </w:r>
      <w:bookmarkStart w:id="139" w:name="_Toc98585121"/>
      <w:r w:rsidRPr="000B15E0">
        <w:t>Navigačný algoritmus</w:t>
      </w:r>
      <w:bookmarkEnd w:id="139"/>
    </w:p>
    <w:p w14:paraId="5D210906" w14:textId="23E7B72B" w:rsidR="00A628F9" w:rsidRDefault="007B0C59" w:rsidP="00E91456">
      <w:pPr>
        <w:spacing w:line="360" w:lineRule="auto"/>
        <w:ind w:left="360" w:firstLine="708"/>
        <w:jc w:val="both"/>
      </w:pPr>
      <w:r>
        <w:t>Mnoho aplikácií, ako napríklad Waze, používa ako navigačný algoritmus A*</w:t>
      </w:r>
      <w:r w:rsidR="00F2052F">
        <w:rPr>
          <w:noProof/>
        </w:rPr>
        <w:t xml:space="preserve"> [8]</w:t>
      </w:r>
      <w:r>
        <w:t xml:space="preserve">. To preto že pri správnom nakonfigurovaní je značne rýchlejší oproti Dijkstrovmu algoritmu. Tento algoritmus je </w:t>
      </w:r>
      <w:r w:rsidR="00C779BB">
        <w:t>však</w:t>
      </w:r>
      <w:r>
        <w:t xml:space="preserve"> oproti Dijkstrovmu </w:t>
      </w:r>
      <w:r w:rsidR="00C779BB">
        <w:t>náročnejší</w:t>
      </w:r>
      <w:r>
        <w:t xml:space="preserve"> na implementovanie. Preto sme sa v na</w:t>
      </w:r>
      <w:r w:rsidR="00C779BB">
        <w:t>š</w:t>
      </w:r>
      <w:r>
        <w:t xml:space="preserve">ej </w:t>
      </w:r>
      <w:r w:rsidR="00C779BB">
        <w:t>aplikácii</w:t>
      </w:r>
      <w:r>
        <w:t xml:space="preserve"> rozhodli </w:t>
      </w:r>
      <w:r w:rsidR="00C779BB">
        <w:t>použiť</w:t>
      </w:r>
      <w:r>
        <w:t xml:space="preserve"> Dijkstrov algoritmus </w:t>
      </w:r>
      <w:r w:rsidR="00C779BB">
        <w:t>ktorý</w:t>
      </w:r>
      <w:r>
        <w:t xml:space="preserve"> je pre </w:t>
      </w:r>
      <w:r w:rsidR="00C779BB">
        <w:t>počet</w:t>
      </w:r>
      <w:r>
        <w:t xml:space="preserve"> </w:t>
      </w:r>
      <w:r w:rsidR="00C779BB">
        <w:t>navigačných</w:t>
      </w:r>
      <w:r>
        <w:t xml:space="preserve"> bodov a </w:t>
      </w:r>
      <w:r w:rsidR="00C779BB">
        <w:t>náročnosť</w:t>
      </w:r>
      <w:r>
        <w:t xml:space="preserve"> tr</w:t>
      </w:r>
      <w:r w:rsidR="00BE66E8">
        <w:t>á</w:t>
      </w:r>
      <w:r>
        <w:t xml:space="preserve">s </w:t>
      </w:r>
      <w:r w:rsidR="00C779BB">
        <w:t>dostatočne</w:t>
      </w:r>
      <w:r>
        <w:t xml:space="preserve"> </w:t>
      </w:r>
      <w:r w:rsidR="00C779BB">
        <w:t>rýchly</w:t>
      </w:r>
      <w:r>
        <w:t xml:space="preserve">. </w:t>
      </w:r>
    </w:p>
    <w:p w14:paraId="14D88BC3" w14:textId="453E9571" w:rsidR="004842E5" w:rsidRPr="00E43050" w:rsidRDefault="00A628F9" w:rsidP="00E91456">
      <w:pPr>
        <w:jc w:val="both"/>
        <w:rPr>
          <w:b/>
        </w:rPr>
      </w:pPr>
      <w:r>
        <w:br w:type="page"/>
      </w:r>
    </w:p>
    <w:p w14:paraId="568E1FBA" w14:textId="77777777" w:rsidR="00C9022A" w:rsidRPr="005C30E0" w:rsidRDefault="00C9022A" w:rsidP="00C9022A">
      <w:pPr>
        <w:pStyle w:val="Nadpis1"/>
      </w:pPr>
      <w:bookmarkStart w:id="140" w:name="_Toc98481785"/>
      <w:bookmarkStart w:id="141" w:name="_Toc98585123"/>
      <w:r w:rsidRPr="005C30E0">
        <w:lastRenderedPageBreak/>
        <w:t>Z</w:t>
      </w:r>
      <w:r>
        <w:rPr>
          <w:lang w:val="en-GB"/>
        </w:rPr>
        <w:t>hodnotenie</w:t>
      </w:r>
      <w:r w:rsidRPr="005C30E0">
        <w:t xml:space="preserve"> </w:t>
      </w:r>
      <w:r>
        <w:rPr>
          <w:lang w:val="sk-SK"/>
        </w:rPr>
        <w:t>výsledkov</w:t>
      </w:r>
      <w:r w:rsidRPr="005C30E0">
        <w:t xml:space="preserve"> </w:t>
      </w:r>
      <w:bookmarkEnd w:id="140"/>
      <w:r>
        <w:rPr>
          <w:lang w:val="sk-SK"/>
        </w:rPr>
        <w:t>práce</w:t>
      </w:r>
      <w:bookmarkEnd w:id="141"/>
    </w:p>
    <w:p w14:paraId="2563FAEA" w14:textId="77777777" w:rsidR="00C9022A" w:rsidRPr="0070546B" w:rsidRDefault="00C9022A" w:rsidP="00C9022A">
      <w:pPr>
        <w:ind w:left="708"/>
        <w:jc w:val="both"/>
        <w:rPr>
          <w:b/>
        </w:rPr>
      </w:pPr>
    </w:p>
    <w:p w14:paraId="079D9C68" w14:textId="0EDF5B94" w:rsidR="00C9022A" w:rsidRDefault="00C9022A" w:rsidP="000B15E0">
      <w:pPr>
        <w:autoSpaceDE w:val="0"/>
        <w:autoSpaceDN w:val="0"/>
        <w:adjustRightInd w:val="0"/>
        <w:spacing w:line="360" w:lineRule="auto"/>
        <w:ind w:left="360" w:firstLine="348"/>
        <w:jc w:val="both"/>
      </w:pPr>
      <w:r>
        <w:t>Cieľom nášho projektu bolo vytvoriť praktickú mobilnú aplikáciu ktorá bude slúžiť každému študentovi alebo aj učiteľovi, a taktiež bude každému používateľovi uľahčovať štúdium. Toto sme sa snažili dosiahnuť zoskupením každodenne využívaných dát ako aktuálne dáta z EduPage alebo menu školskej jedálne. K týmto dátam sme pridali taktiež možnosť zobrazenia máp všetkých poschodí oboch budov našej školy. S funkciou máp súvisí aj funkcionalita navigovania, a to v prípade našej aplikácie medzi všetkými učebňami školy. Mapy a navigáciu sme taktiež prepojili so zobrazovaným aktuálnym rozvrhom na domovskej obrazovke. Taktiež sme pre spríjemnenie používateľskej skúsenosti implementovali do aplikácie registrovanie a prihlasovanie. Registrovanie a prihlasovanie je možne dvoma spôsobmi, a to pomocou emailu a hesla, alebo účtu Google. Nakoniec sme všetky</w:t>
      </w:r>
      <w:r w:rsidRPr="00FE61B6">
        <w:t xml:space="preserve"> </w:t>
      </w:r>
      <w:r>
        <w:t xml:space="preserve">tieto funkcionality zapracovali do mobilnej aplikácie s intuitívnym ovládaním a  moderným dizajnom. Čoho výsledkom je náš projekt, praktická a funkčná mobilná aplikácia </w:t>
      </w:r>
      <w:r w:rsidR="000B15E0">
        <w:t xml:space="preserve">ktorá spĺňa všetky predom vytýčené ciele a je pripravená na používanie študentami a učiteľmi školy. </w:t>
      </w:r>
    </w:p>
    <w:p w14:paraId="4485FA81" w14:textId="77777777" w:rsidR="00C9022A" w:rsidRPr="004842E5" w:rsidRDefault="00C9022A" w:rsidP="00C9022A">
      <w:r>
        <w:br w:type="page"/>
      </w:r>
    </w:p>
    <w:p w14:paraId="0F5BB668" w14:textId="77777777" w:rsidR="00A24CE7" w:rsidRPr="00C9022A" w:rsidRDefault="00A24CE7" w:rsidP="00A24CE7">
      <w:pPr>
        <w:pStyle w:val="Nadpis1"/>
        <w:spacing w:line="360" w:lineRule="auto"/>
        <w:jc w:val="both"/>
      </w:pPr>
      <w:bookmarkStart w:id="142" w:name="_Toc98585122"/>
      <w:bookmarkStart w:id="143" w:name="_Toc98585124"/>
      <w:r>
        <w:lastRenderedPageBreak/>
        <w:t>Záver</w:t>
      </w:r>
      <w:r>
        <w:rPr>
          <w:lang w:val="sk-SK"/>
        </w:rPr>
        <w:t>y práce</w:t>
      </w:r>
      <w:bookmarkEnd w:id="142"/>
    </w:p>
    <w:p w14:paraId="4C716888" w14:textId="77777777" w:rsidR="00A24CE7" w:rsidRDefault="00A24CE7" w:rsidP="00A24CE7">
      <w:pPr>
        <w:autoSpaceDE w:val="0"/>
        <w:autoSpaceDN w:val="0"/>
        <w:adjustRightInd w:val="0"/>
        <w:spacing w:line="360" w:lineRule="auto"/>
        <w:ind w:firstLine="360"/>
        <w:jc w:val="both"/>
      </w:pPr>
      <w:r>
        <w:t>Výsledkom našej práce je funkčná a prakticky využiteľná mobilná aplikácie nielen pre žiakov ale aj pre učiteľov. Touto aplikáciou sme adresovali rôzne problémy ktoré pri každodennom živote študenta môžu nastať. Teda odpovedajú na nasledovné otázky ktoré si študent môže položiť:</w:t>
      </w:r>
    </w:p>
    <w:p w14:paraId="35C3FE73" w14:textId="77777777" w:rsidR="00A24CE7" w:rsidRDefault="00A24CE7" w:rsidP="00A24CE7">
      <w:pPr>
        <w:pStyle w:val="Odsekzoznamu"/>
        <w:numPr>
          <w:ilvl w:val="0"/>
          <w:numId w:val="14"/>
        </w:numPr>
        <w:autoSpaceDE w:val="0"/>
        <w:autoSpaceDN w:val="0"/>
        <w:adjustRightInd w:val="0"/>
      </w:pPr>
      <w:r>
        <w:t>Koľko času zostáva do konca hodiny?</w:t>
      </w:r>
    </w:p>
    <w:p w14:paraId="3B0561D6" w14:textId="77777777" w:rsidR="00A24CE7" w:rsidRDefault="00A24CE7" w:rsidP="00A24CE7">
      <w:pPr>
        <w:pStyle w:val="Odsekzoznamu"/>
        <w:numPr>
          <w:ilvl w:val="0"/>
          <w:numId w:val="14"/>
        </w:numPr>
        <w:autoSpaceDE w:val="0"/>
        <w:autoSpaceDN w:val="0"/>
        <w:adjustRightInd w:val="0"/>
      </w:pPr>
      <w:r>
        <w:t>Aké mám ešte dnes hodiny?</w:t>
      </w:r>
    </w:p>
    <w:p w14:paraId="58872356" w14:textId="77777777" w:rsidR="00A24CE7" w:rsidRDefault="00A24CE7" w:rsidP="00A24CE7">
      <w:pPr>
        <w:pStyle w:val="Odsekzoznamu"/>
        <w:numPr>
          <w:ilvl w:val="0"/>
          <w:numId w:val="14"/>
        </w:numPr>
        <w:autoSpaceDE w:val="0"/>
        <w:autoSpaceDN w:val="0"/>
        <w:adjustRightInd w:val="0"/>
      </w:pPr>
      <w:r>
        <w:t>V akej učebni mám ďalšiu hodinu?</w:t>
      </w:r>
    </w:p>
    <w:p w14:paraId="536376DA" w14:textId="77777777" w:rsidR="00A24CE7" w:rsidRDefault="00A24CE7" w:rsidP="00A24CE7">
      <w:pPr>
        <w:pStyle w:val="Odsekzoznamu"/>
        <w:numPr>
          <w:ilvl w:val="0"/>
          <w:numId w:val="14"/>
        </w:numPr>
        <w:autoSpaceDE w:val="0"/>
        <w:autoSpaceDN w:val="0"/>
        <w:adjustRightInd w:val="0"/>
      </w:pPr>
      <w:r>
        <w:t>Kde je táto učebňa?</w:t>
      </w:r>
    </w:p>
    <w:p w14:paraId="29D37684" w14:textId="77777777" w:rsidR="00A24CE7" w:rsidRDefault="00A24CE7" w:rsidP="00A24CE7">
      <w:pPr>
        <w:pStyle w:val="Odsekzoznamu"/>
        <w:numPr>
          <w:ilvl w:val="0"/>
          <w:numId w:val="14"/>
        </w:numPr>
        <w:autoSpaceDE w:val="0"/>
        <w:autoSpaceDN w:val="0"/>
        <w:adjustRightInd w:val="0"/>
      </w:pPr>
      <w:r>
        <w:t>Čo je dnes na obed?</w:t>
      </w:r>
    </w:p>
    <w:p w14:paraId="30768051" w14:textId="77777777" w:rsidR="00A24CE7" w:rsidRDefault="00A24CE7" w:rsidP="00A24CE7">
      <w:pPr>
        <w:pStyle w:val="Odsekzoznamu"/>
        <w:autoSpaceDE w:val="0"/>
        <w:autoSpaceDN w:val="0"/>
        <w:adjustRightInd w:val="0"/>
        <w:ind w:firstLine="0"/>
      </w:pPr>
    </w:p>
    <w:p w14:paraId="4D257F83" w14:textId="77777777" w:rsidR="00A24CE7" w:rsidRDefault="00A24CE7" w:rsidP="00A24CE7">
      <w:pPr>
        <w:spacing w:line="360" w:lineRule="auto"/>
        <w:ind w:firstLine="360"/>
        <w:jc w:val="both"/>
      </w:pPr>
      <w:r>
        <w:t>Našim cieľom bolo odpovedať na tieto otázky, preto sme sa rozhodli implementovať nasledovné funkcionality:</w:t>
      </w:r>
    </w:p>
    <w:p w14:paraId="3299A77F" w14:textId="77777777" w:rsidR="00A24CE7" w:rsidRDefault="00A24CE7" w:rsidP="00A24CE7">
      <w:pPr>
        <w:pStyle w:val="Odsekzoznamu"/>
        <w:numPr>
          <w:ilvl w:val="0"/>
          <w:numId w:val="15"/>
        </w:numPr>
        <w:autoSpaceDE w:val="0"/>
        <w:autoSpaceDN w:val="0"/>
        <w:adjustRightInd w:val="0"/>
      </w:pPr>
      <w:r>
        <w:t>Mapy školy a navigáciu medzi všetkými učebňami</w:t>
      </w:r>
    </w:p>
    <w:p w14:paraId="4BBB83FC" w14:textId="77777777" w:rsidR="00A24CE7" w:rsidRDefault="00A24CE7" w:rsidP="00A24CE7">
      <w:pPr>
        <w:pStyle w:val="Odsekzoznamu"/>
        <w:numPr>
          <w:ilvl w:val="0"/>
          <w:numId w:val="15"/>
        </w:numPr>
        <w:autoSpaceDE w:val="0"/>
        <w:autoSpaceDN w:val="0"/>
        <w:adjustRightInd w:val="0"/>
      </w:pPr>
      <w:r>
        <w:t>Získavanie a zobrazovanie aktuálnych dát z EduPage</w:t>
      </w:r>
    </w:p>
    <w:p w14:paraId="73C33402" w14:textId="77777777" w:rsidR="00A24CE7" w:rsidRDefault="00A24CE7" w:rsidP="00A24CE7">
      <w:pPr>
        <w:pStyle w:val="Odsekzoznamu"/>
        <w:numPr>
          <w:ilvl w:val="0"/>
          <w:numId w:val="15"/>
        </w:numPr>
        <w:autoSpaceDE w:val="0"/>
        <w:autoSpaceDN w:val="0"/>
        <w:adjustRightInd w:val="0"/>
      </w:pPr>
      <w:r>
        <w:t xml:space="preserve">Zobrazenie aktuálneho obedového menu </w:t>
      </w:r>
    </w:p>
    <w:p w14:paraId="22AF2C49" w14:textId="77777777" w:rsidR="00A24CE7" w:rsidRDefault="00A24CE7" w:rsidP="00A24CE7">
      <w:pPr>
        <w:pStyle w:val="Odsekzoznamu"/>
        <w:autoSpaceDE w:val="0"/>
        <w:autoSpaceDN w:val="0"/>
        <w:adjustRightInd w:val="0"/>
        <w:ind w:firstLine="0"/>
      </w:pPr>
    </w:p>
    <w:p w14:paraId="3542B43A" w14:textId="77777777" w:rsidR="00A24CE7" w:rsidRDefault="00A24CE7" w:rsidP="00A24CE7">
      <w:pPr>
        <w:spacing w:line="360" w:lineRule="auto"/>
        <w:ind w:firstLine="360"/>
        <w:jc w:val="both"/>
      </w:pPr>
      <w:r>
        <w:t xml:space="preserve">Pre pozitívny používateľsky zážitok z používania našej aplikácie, sme taktiež implementovali  funkcionalitu registrácie a prihlasovania. Táto funkcionalita umožní ľahké a rýchle prihlasovanie pri používaní aplikácie, po tom ako sa používateľ zaregistruje, už svoje údaje od EduPage nemusí znova zadávať. </w:t>
      </w:r>
    </w:p>
    <w:p w14:paraId="5B08E864" w14:textId="5AA1C3E7" w:rsidR="00A24CE7" w:rsidRDefault="00A24CE7" w:rsidP="00A24CE7">
      <w:pPr>
        <w:spacing w:line="360" w:lineRule="auto"/>
        <w:ind w:firstLine="360"/>
        <w:jc w:val="both"/>
      </w:pPr>
      <w:r>
        <w:t xml:space="preserve">Ako používateľa by ma taktiež mala zaujímať bezpečnosť uloženia zadaných citlivých údajov ako je heslo. Túto skutočnosť sme vyriešili zašifrovaním hesiel v databáze tak, aby voľným okom neboli čitateľné a aj po ich prípadnom získaní veľmi ťažko prelomiteľné. </w:t>
      </w:r>
    </w:p>
    <w:p w14:paraId="7FC81D90" w14:textId="1E841760" w:rsidR="00A24CE7" w:rsidRDefault="001765B0" w:rsidP="000B15E0">
      <w:pPr>
        <w:spacing w:line="360" w:lineRule="auto"/>
        <w:ind w:firstLine="360"/>
        <w:jc w:val="both"/>
      </w:pPr>
      <w:r>
        <w:t>Tvorba tohto projektu značne prispela k</w:t>
      </w:r>
      <w:r w:rsidR="00EE6B67">
        <w:t> </w:t>
      </w:r>
      <w:r>
        <w:t>zvýšeni</w:t>
      </w:r>
      <w:r w:rsidR="00EE6B67">
        <w:t xml:space="preserve">u našich </w:t>
      </w:r>
      <w:r>
        <w:t>znalostí v ohľade vývoja mobilných aplikácií, a to nielen pomocou multiplatformových frameworkov, ale aj natívnych postupov. Taktiež nám vývoj priniesol skúsenosť so segmentovaním prác a</w:t>
      </w:r>
      <w:r w:rsidR="00CF73E6">
        <w:t> časovou organizáciu</w:t>
      </w:r>
      <w:r>
        <w:t xml:space="preserve"> </w:t>
      </w:r>
      <w:r w:rsidR="00CF73E6">
        <w:t>väčšieho</w:t>
      </w:r>
      <w:r>
        <w:t xml:space="preserve"> projektu. Pri organizovaní sme sa značne zlepšili v používaní služby Git, dodržiavaní </w:t>
      </w:r>
      <w:r w:rsidR="00CF73E6">
        <w:t>termínov</w:t>
      </w:r>
      <w:r>
        <w:t xml:space="preserve">, čím nás projekt pripravil na možné </w:t>
      </w:r>
      <w:r w:rsidR="00CF73E6">
        <w:t>zamestnanie</w:t>
      </w:r>
      <w:r>
        <w:t xml:space="preserve"> v budúcnosti. Samotná aplikácia taktiež pre nás </w:t>
      </w:r>
      <w:r w:rsidR="00CF73E6">
        <w:t>môže</w:t>
      </w:r>
      <w:r>
        <w:t xml:space="preserve"> mať význam ak sa na škole uchytí alebo prípadne aj rozšíri a poskytne možnosť na budovanie príjmu/kariéry okolo nej.</w:t>
      </w:r>
    </w:p>
    <w:p w14:paraId="007FFCF1" w14:textId="77777777" w:rsidR="001C32F4" w:rsidRDefault="001C32F4" w:rsidP="001C32F4">
      <w:pPr>
        <w:pStyle w:val="Nadpis1"/>
      </w:pPr>
      <w:r>
        <w:lastRenderedPageBreak/>
        <w:t>Resumé</w:t>
      </w:r>
      <w:bookmarkEnd w:id="143"/>
    </w:p>
    <w:p w14:paraId="017A56B8" w14:textId="484DBC76" w:rsidR="00B84ABD" w:rsidRPr="00B41F63" w:rsidRDefault="006760E6" w:rsidP="006760E6">
      <w:pPr>
        <w:spacing w:line="360" w:lineRule="auto"/>
        <w:ind w:firstLine="708"/>
        <w:rPr>
          <w:lang w:val="en-GB"/>
        </w:rPr>
      </w:pPr>
      <w:r>
        <w:rPr>
          <w:lang w:val="en-GB"/>
        </w:rPr>
        <w:t xml:space="preserve">The goal of our project was to create a practical application that would be helpful to every student or teacher of our school. Our app is </w:t>
      </w:r>
      <w:r w:rsidR="00A07395">
        <w:rPr>
          <w:lang w:val="en-GB"/>
        </w:rPr>
        <w:t xml:space="preserve">the tool for helping students of our school throughout their study years. We achieved these goals by merging all daily-used information sources into one. These sources consist of real-time EduPage data or weekly menu of the school canteen. In addition, we implemented the functionality of navigation and maps. We mapped all </w:t>
      </w:r>
      <w:r w:rsidR="002B1F1A">
        <w:rPr>
          <w:lang w:val="en-GB"/>
        </w:rPr>
        <w:t xml:space="preserve">of the classrooms in both of our school’s buildings. We implemented path-finding between all of the classrooms. Furthermore, we connected the date from EduPage to the maps. </w:t>
      </w:r>
      <w:r w:rsidR="00A07395">
        <w:rPr>
          <w:lang w:val="en-GB"/>
        </w:rPr>
        <w:t xml:space="preserve"> </w:t>
      </w:r>
      <w:r w:rsidR="002B1F1A">
        <w:rPr>
          <w:lang w:val="en-GB"/>
        </w:rPr>
        <w:t xml:space="preserve">We also helped the user experience by adding account creation and login functionality. These features are available in two ways, either by using a Google account or using email and password. </w:t>
      </w:r>
      <w:r w:rsidR="00F56928">
        <w:rPr>
          <w:lang w:val="en-GB"/>
        </w:rPr>
        <w:t>Lastly, we programmed all of these functionalities into a mobile app with intuitive controls and modern design. The product of which is our project, practical and functional mobile application usable by almost everyone in our school.</w:t>
      </w:r>
      <w:r w:rsidR="00B84ABD" w:rsidRPr="00B41F63">
        <w:rPr>
          <w:lang w:val="en-GB"/>
        </w:rPr>
        <w:br w:type="page"/>
      </w:r>
    </w:p>
    <w:p w14:paraId="0B014C1B" w14:textId="0C78F034" w:rsidR="00D444EE" w:rsidRDefault="00D444EE" w:rsidP="00806DE6">
      <w:pPr>
        <w:pStyle w:val="Nadpis1"/>
      </w:pPr>
      <w:bookmarkStart w:id="144" w:name="_Toc98585125"/>
      <w:r w:rsidRPr="00C9078F">
        <w:lastRenderedPageBreak/>
        <w:t>Zoznam použitej literatúry</w:t>
      </w:r>
      <w:bookmarkEnd w:id="144"/>
    </w:p>
    <w:p w14:paraId="16A3ADD8" w14:textId="77777777" w:rsidR="005653E3" w:rsidRPr="005653E3" w:rsidRDefault="005653E3" w:rsidP="005653E3"/>
    <w:sdt>
      <w:sdtPr>
        <w:rPr>
          <w:b/>
          <w:bCs/>
        </w:rPr>
        <w:id w:val="-903062427"/>
        <w:docPartObj>
          <w:docPartGallery w:val="Bibliographies"/>
          <w:docPartUnique/>
        </w:docPartObj>
      </w:sdtPr>
      <w:sdtEndPr>
        <w:rPr>
          <w:b w:val="0"/>
          <w:bCs w:val="0"/>
        </w:rPr>
      </w:sdtEndPr>
      <w:sdtContent>
        <w:sdt>
          <w:sdtPr>
            <w:id w:val="352843495"/>
            <w:docPartObj>
              <w:docPartGallery w:val="Bibliographies"/>
              <w:docPartUnique/>
            </w:docPartObj>
          </w:sdtPr>
          <w:sdtEndPr>
            <w:rPr>
              <w:b/>
              <w:bCs/>
            </w:rPr>
          </w:sdtEndPr>
          <w:sdtContent>
            <w:p w14:paraId="275F4928" w14:textId="037C1AFD" w:rsidR="006378D8" w:rsidRDefault="006378D8" w:rsidP="005653E3">
              <w:pPr>
                <w:spacing w:line="360" w:lineRule="auto"/>
                <w:rPr>
                  <w:noProof/>
                </w:rPr>
              </w:pPr>
              <w:r>
                <w:fldChar w:fldCharType="begin"/>
              </w:r>
              <w:r>
                <w:instrText>BIBLIOGRAPHY</w:instrText>
              </w:r>
              <w:r>
                <w:fldChar w:fldCharType="separate"/>
              </w:r>
              <w:r>
                <w:rPr>
                  <w:noProof/>
                </w:rPr>
                <w:t xml:space="preserve">1. </w:t>
              </w:r>
              <w:r>
                <w:rPr>
                  <w:b/>
                  <w:bCs/>
                  <w:noProof/>
                </w:rPr>
                <w:t>AWS.</w:t>
              </w:r>
              <w:r>
                <w:rPr>
                  <w:noProof/>
                </w:rPr>
                <w:t xml:space="preserve"> Amazon AWS. </w:t>
              </w:r>
              <w:r>
                <w:rPr>
                  <w:i/>
                  <w:iCs/>
                  <w:noProof/>
                </w:rPr>
                <w:t xml:space="preserve">What is Mobile Application Development? </w:t>
              </w:r>
              <w:r>
                <w:rPr>
                  <w:noProof/>
                </w:rPr>
                <w:t>[Online] Amazon, September 2021. https://aws.amazon.com/mobile/mobile-application-development/.</w:t>
              </w:r>
            </w:p>
            <w:p w14:paraId="0D8650C9" w14:textId="77777777" w:rsidR="006378D8" w:rsidRDefault="006378D8" w:rsidP="005653E3">
              <w:pPr>
                <w:pStyle w:val="Bibliografia"/>
                <w:spacing w:line="360" w:lineRule="auto"/>
                <w:rPr>
                  <w:noProof/>
                </w:rPr>
              </w:pPr>
              <w:r>
                <w:rPr>
                  <w:noProof/>
                </w:rPr>
                <w:t xml:space="preserve">2. </w:t>
              </w:r>
              <w:r>
                <w:rPr>
                  <w:b/>
                  <w:bCs/>
                  <w:noProof/>
                </w:rPr>
                <w:t>Surf.</w:t>
              </w:r>
              <w:r>
                <w:rPr>
                  <w:noProof/>
                </w:rPr>
                <w:t xml:space="preserve"> Surf. </w:t>
              </w:r>
              <w:r>
                <w:rPr>
                  <w:i/>
                  <w:iCs/>
                  <w:noProof/>
                </w:rPr>
                <w:t xml:space="preserve">Flutter vs Native. </w:t>
              </w:r>
              <w:r>
                <w:rPr>
                  <w:noProof/>
                </w:rPr>
                <w:t>[Online] Surf, Marec 2022. https://surf.dev/flutter-vs-native/.</w:t>
              </w:r>
            </w:p>
            <w:p w14:paraId="74D5ECE8" w14:textId="77777777" w:rsidR="006378D8" w:rsidRDefault="006378D8" w:rsidP="005653E3">
              <w:pPr>
                <w:pStyle w:val="Bibliografia"/>
                <w:spacing w:line="360" w:lineRule="auto"/>
                <w:rPr>
                  <w:noProof/>
                </w:rPr>
              </w:pPr>
              <w:r>
                <w:rPr>
                  <w:noProof/>
                </w:rPr>
                <w:t xml:space="preserve">3. </w:t>
              </w:r>
              <w:r>
                <w:rPr>
                  <w:b/>
                  <w:bCs/>
                  <w:noProof/>
                </w:rPr>
                <w:t>Flutter.</w:t>
              </w:r>
              <w:r>
                <w:rPr>
                  <w:noProof/>
                </w:rPr>
                <w:t xml:space="preserve"> Flutter Docs. </w:t>
              </w:r>
              <w:r>
                <w:rPr>
                  <w:i/>
                  <w:iCs/>
                  <w:noProof/>
                </w:rPr>
                <w:t xml:space="preserve">Windows install. </w:t>
              </w:r>
              <w:r>
                <w:rPr>
                  <w:noProof/>
                </w:rPr>
                <w:t>[Online] Google, November 2021. https://docs.flutter.dev/get-started/install/windows.</w:t>
              </w:r>
            </w:p>
            <w:p w14:paraId="4DEE81D5" w14:textId="77777777" w:rsidR="006378D8" w:rsidRDefault="006378D8" w:rsidP="005653E3">
              <w:pPr>
                <w:pStyle w:val="Bibliografia"/>
                <w:spacing w:line="360" w:lineRule="auto"/>
                <w:rPr>
                  <w:noProof/>
                </w:rPr>
              </w:pPr>
              <w:r>
                <w:rPr>
                  <w:noProof/>
                </w:rPr>
                <w:t xml:space="preserve">4. —. </w:t>
              </w:r>
              <w:r w:rsidRPr="005653E3">
                <w:rPr>
                  <w:b/>
                  <w:bCs/>
                  <w:noProof/>
                </w:rPr>
                <w:t>Flutter Docs</w:t>
              </w:r>
              <w:r>
                <w:rPr>
                  <w:noProof/>
                </w:rPr>
                <w:t xml:space="preserve">. </w:t>
              </w:r>
              <w:r>
                <w:rPr>
                  <w:i/>
                  <w:iCs/>
                  <w:noProof/>
                </w:rPr>
                <w:t xml:space="preserve">Test Drive. </w:t>
              </w:r>
              <w:r>
                <w:rPr>
                  <w:noProof/>
                </w:rPr>
                <w:t>[Online] Google, November 2021. https://docs.flutter.dev/get-started/test-drive.</w:t>
              </w:r>
            </w:p>
            <w:p w14:paraId="51F7A477" w14:textId="77777777" w:rsidR="006378D8" w:rsidRDefault="006378D8" w:rsidP="005653E3">
              <w:pPr>
                <w:pStyle w:val="Bibliografia"/>
                <w:spacing w:line="360" w:lineRule="auto"/>
                <w:rPr>
                  <w:noProof/>
                </w:rPr>
              </w:pPr>
              <w:r>
                <w:rPr>
                  <w:noProof/>
                </w:rPr>
                <w:t xml:space="preserve">5. —. </w:t>
              </w:r>
              <w:r w:rsidRPr="005653E3">
                <w:rPr>
                  <w:b/>
                  <w:bCs/>
                  <w:noProof/>
                </w:rPr>
                <w:t>Flutter Docs</w:t>
              </w:r>
              <w:r>
                <w:rPr>
                  <w:noProof/>
                </w:rPr>
                <w:t xml:space="preserve">. </w:t>
              </w:r>
              <w:r>
                <w:rPr>
                  <w:i/>
                  <w:iCs/>
                  <w:noProof/>
                </w:rPr>
                <w:t xml:space="preserve">Flutter and the pubspec file. </w:t>
              </w:r>
              <w:r>
                <w:rPr>
                  <w:noProof/>
                </w:rPr>
                <w:t>[Online] Google, Január 2022. https://docs.flutter.dev/development/tools/pubspec.</w:t>
              </w:r>
            </w:p>
            <w:p w14:paraId="246D4C23" w14:textId="77777777" w:rsidR="006378D8" w:rsidRDefault="006378D8" w:rsidP="005653E3">
              <w:pPr>
                <w:pStyle w:val="Bibliografia"/>
                <w:spacing w:line="360" w:lineRule="auto"/>
                <w:rPr>
                  <w:noProof/>
                </w:rPr>
              </w:pPr>
              <w:r>
                <w:rPr>
                  <w:noProof/>
                </w:rPr>
                <w:t xml:space="preserve">6. </w:t>
              </w:r>
              <w:r>
                <w:rPr>
                  <w:b/>
                  <w:bCs/>
                  <w:noProof/>
                </w:rPr>
                <w:t>Firebase.</w:t>
              </w:r>
              <w:r>
                <w:rPr>
                  <w:noProof/>
                </w:rPr>
                <w:t xml:space="preserve"> Firebase Documentation. </w:t>
              </w:r>
              <w:r>
                <w:rPr>
                  <w:i/>
                  <w:iCs/>
                  <w:noProof/>
                </w:rPr>
                <w:t xml:space="preserve">Cloud Firestore Data model. </w:t>
              </w:r>
              <w:r>
                <w:rPr>
                  <w:noProof/>
                </w:rPr>
                <w:t>[Online] Google, November 2021. https://firebase.google.com/docs/firestore/data-model.</w:t>
              </w:r>
            </w:p>
            <w:p w14:paraId="100EAB91" w14:textId="77777777" w:rsidR="006378D8" w:rsidRDefault="006378D8" w:rsidP="005653E3">
              <w:pPr>
                <w:pStyle w:val="Bibliografia"/>
                <w:spacing w:line="360" w:lineRule="auto"/>
                <w:rPr>
                  <w:noProof/>
                </w:rPr>
              </w:pPr>
              <w:r>
                <w:rPr>
                  <w:noProof/>
                </w:rPr>
                <w:t xml:space="preserve">7. </w:t>
              </w:r>
              <w:r>
                <w:rPr>
                  <w:b/>
                  <w:bCs/>
                  <w:noProof/>
                </w:rPr>
                <w:t>contributors, MDN.</w:t>
              </w:r>
              <w:r>
                <w:rPr>
                  <w:noProof/>
                </w:rPr>
                <w:t xml:space="preserve"> MDN web docs. </w:t>
              </w:r>
              <w:r>
                <w:rPr>
                  <w:i/>
                  <w:iCs/>
                  <w:noProof/>
                </w:rPr>
                <w:t xml:space="preserve">Set-Cookie. </w:t>
              </w:r>
              <w:r>
                <w:rPr>
                  <w:noProof/>
                </w:rPr>
                <w:t>[Online] Mozilla, December 2021. https://developer.mozilla.org/en-US/docs/Web/HTTP/Headers/Set-Cookie.</w:t>
              </w:r>
            </w:p>
            <w:p w14:paraId="1DD88CC7" w14:textId="77777777" w:rsidR="006378D8" w:rsidRDefault="006378D8" w:rsidP="005653E3">
              <w:pPr>
                <w:pStyle w:val="Bibliografia"/>
                <w:spacing w:line="360" w:lineRule="auto"/>
                <w:rPr>
                  <w:noProof/>
                </w:rPr>
              </w:pPr>
              <w:r>
                <w:rPr>
                  <w:noProof/>
                </w:rPr>
                <w:t xml:space="preserve">8. </w:t>
              </w:r>
              <w:r>
                <w:rPr>
                  <w:b/>
                  <w:bCs/>
                  <w:noProof/>
                </w:rPr>
                <w:t>Waze.</w:t>
              </w:r>
              <w:r>
                <w:rPr>
                  <w:noProof/>
                </w:rPr>
                <w:t xml:space="preserve"> Navigační server. </w:t>
              </w:r>
              <w:r>
                <w:rPr>
                  <w:i/>
                  <w:iCs/>
                  <w:noProof/>
                </w:rPr>
                <w:t xml:space="preserve">wazeopedia. </w:t>
              </w:r>
              <w:r>
                <w:rPr>
                  <w:noProof/>
                </w:rPr>
                <w:t>[Online] Waze, Február 2022. https://wazeopedia.waze.com/wiki/Czech/Naviga%C4%8Dn%C3%AD_server.</w:t>
              </w:r>
            </w:p>
            <w:p w14:paraId="179D837D" w14:textId="77777777" w:rsidR="006378D8" w:rsidRDefault="006378D8" w:rsidP="005653E3">
              <w:pPr>
                <w:pStyle w:val="Bibliografia"/>
                <w:spacing w:line="360" w:lineRule="auto"/>
                <w:rPr>
                  <w:noProof/>
                </w:rPr>
              </w:pPr>
              <w:r>
                <w:rPr>
                  <w:noProof/>
                </w:rPr>
                <w:t xml:space="preserve">9. </w:t>
              </w:r>
              <w:r>
                <w:rPr>
                  <w:b/>
                  <w:bCs/>
                  <w:noProof/>
                </w:rPr>
                <w:t>Flutter.</w:t>
              </w:r>
              <w:r>
                <w:rPr>
                  <w:noProof/>
                </w:rPr>
                <w:t xml:space="preserve"> Flutter Docs. </w:t>
              </w:r>
              <w:r>
                <w:rPr>
                  <w:i/>
                  <w:iCs/>
                  <w:noProof/>
                </w:rPr>
                <w:t xml:space="preserve">Flutter architectural overview. </w:t>
              </w:r>
              <w:r>
                <w:rPr>
                  <w:noProof/>
                </w:rPr>
                <w:t>[Online] Google, December 2021. https://docs.flutter.dev/resources/architectural-overview.</w:t>
              </w:r>
            </w:p>
            <w:p w14:paraId="0A4683EF" w14:textId="0903F4FD" w:rsidR="006378D8" w:rsidRDefault="006378D8" w:rsidP="005653E3">
              <w:pPr>
                <w:spacing w:line="360" w:lineRule="auto"/>
              </w:pPr>
              <w:r>
                <w:rPr>
                  <w:b/>
                  <w:bCs/>
                </w:rPr>
                <w:fldChar w:fldCharType="end"/>
              </w:r>
            </w:p>
          </w:sdtContent>
        </w:sdt>
      </w:sdtContent>
    </w:sdt>
    <w:sectPr w:rsidR="006378D8" w:rsidSect="003C229A">
      <w:pgSz w:w="11906" w:h="16838" w:code="9"/>
      <w:pgMar w:top="1418" w:right="1418"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 w:author="Mária Poláková" w:date="2022-03-20T08:45:00Z" w:initials="MP">
    <w:p w14:paraId="6ACFC360" w14:textId="3F8725FF" w:rsidR="00E64EE5" w:rsidRDefault="00E64EE5">
      <w:pPr>
        <w:pStyle w:val="Textkomentra"/>
      </w:pPr>
      <w:r>
        <w:rPr>
          <w:rStyle w:val="Odkaznakomentr"/>
        </w:rPr>
        <w:annotationRef/>
      </w:r>
    </w:p>
  </w:comment>
  <w:comment w:id="32" w:author="Mária Poláková" w:date="2022-03-20T08:45:00Z" w:initials="MP">
    <w:p w14:paraId="1E2721EC" w14:textId="43DC6CE6" w:rsidR="00E64EE5" w:rsidRDefault="00E64EE5">
      <w:pPr>
        <w:pStyle w:val="Textkomentra"/>
      </w:pPr>
      <w:r>
        <w:rPr>
          <w:rStyle w:val="Odkaznakomentr"/>
        </w:rPr>
        <w:annotationRef/>
      </w:r>
      <w:r>
        <w:t xml:space="preserve">Odkaz na </w:t>
      </w:r>
      <w:proofErr w:type="spellStart"/>
      <w:r>
        <w:t>pouzitu</w:t>
      </w:r>
      <w:proofErr w:type="spellEnd"/>
      <w:r>
        <w:t xml:space="preserve"> </w:t>
      </w:r>
      <w:proofErr w:type="spellStart"/>
      <w:r>
        <w:t>literaturu</w:t>
      </w:r>
      <w:proofErr w:type="spellEnd"/>
      <w:r>
        <w:t xml:space="preserve"> ma byt v hranatej </w:t>
      </w:r>
      <w:proofErr w:type="spellStart"/>
      <w:r>
        <w:t>zatvorke</w:t>
      </w:r>
      <w:proofErr w:type="spellEnd"/>
    </w:p>
  </w:comment>
  <w:comment w:id="43" w:author="Mária Poláková" w:date="2022-03-20T08:46:00Z" w:initials="MP">
    <w:p w14:paraId="4C2925ED" w14:textId="3813B89F" w:rsidR="00E64EE5" w:rsidRDefault="00E64EE5">
      <w:pPr>
        <w:pStyle w:val="Textkomentra"/>
      </w:pPr>
      <w:r>
        <w:rPr>
          <w:rStyle w:val="Odkaznakomentr"/>
        </w:rPr>
        <w:annotationRef/>
      </w:r>
      <w:r>
        <w:t xml:space="preserve">Namiesto O 1  by tam malo byt </w:t>
      </w:r>
      <w:proofErr w:type="spellStart"/>
      <w:r>
        <w:t>Obrazok</w:t>
      </w:r>
      <w:proofErr w:type="spellEnd"/>
      <w:r>
        <w:t xml:space="preserve"> 1. A vymenila by som poradie, 1 </w:t>
      </w:r>
      <w:proofErr w:type="spellStart"/>
      <w:r>
        <w:t>vlavo</w:t>
      </w:r>
      <w:proofErr w:type="spellEnd"/>
      <w:r>
        <w:t xml:space="preserve"> a 2 vpravo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ACFC360" w15:done="0"/>
  <w15:commentEx w15:paraId="1E2721EC" w15:paraIdParent="6ACFC360" w15:done="0"/>
  <w15:commentEx w15:paraId="4C2925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1B40A" w16cex:dateUtc="2022-03-20T07:45:00Z"/>
  <w16cex:commentExtensible w16cex:durableId="25E1B40B" w16cex:dateUtc="2022-03-20T07:45:00Z"/>
  <w16cex:commentExtensible w16cex:durableId="25E1B40C" w16cex:dateUtc="2022-03-20T07: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CFC360" w16cid:durableId="25E1B40A"/>
  <w16cid:commentId w16cid:paraId="1E2721EC" w16cid:durableId="25E1B40B"/>
  <w16cid:commentId w16cid:paraId="4C2925ED" w16cid:durableId="25E1B4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E6ABE9" w14:textId="77777777" w:rsidR="00AB2A90" w:rsidRDefault="00AB2A90" w:rsidP="00785CAE">
      <w:r>
        <w:separator/>
      </w:r>
    </w:p>
  </w:endnote>
  <w:endnote w:type="continuationSeparator" w:id="0">
    <w:p w14:paraId="21747A2C" w14:textId="77777777" w:rsidR="00AB2A90" w:rsidRDefault="00AB2A90" w:rsidP="00785C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777085"/>
      <w:docPartObj>
        <w:docPartGallery w:val="Page Numbers (Bottom of Page)"/>
        <w:docPartUnique/>
      </w:docPartObj>
    </w:sdtPr>
    <w:sdtEndPr/>
    <w:sdtContent>
      <w:p w14:paraId="33354852" w14:textId="61857345" w:rsidR="00E64EE5" w:rsidRDefault="00AB2A90">
        <w:pPr>
          <w:pStyle w:val="Pta"/>
          <w:jc w:val="center"/>
        </w:pPr>
      </w:p>
    </w:sdtContent>
  </w:sdt>
  <w:p w14:paraId="3AB26293" w14:textId="50EF46E2" w:rsidR="00E64EE5" w:rsidRDefault="00E64EE5" w:rsidP="00605990">
    <w:pPr>
      <w:pStyle w:val="Pt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639298"/>
      <w:docPartObj>
        <w:docPartGallery w:val="Page Numbers (Bottom of Page)"/>
        <w:docPartUnique/>
      </w:docPartObj>
    </w:sdtPr>
    <w:sdtEndPr/>
    <w:sdtContent>
      <w:p w14:paraId="76979C8A" w14:textId="15D0FE68" w:rsidR="00E64EE5" w:rsidRDefault="00E64EE5">
        <w:pPr>
          <w:pStyle w:val="Pta"/>
          <w:jc w:val="center"/>
        </w:pPr>
        <w:r w:rsidRPr="00605990">
          <w:fldChar w:fldCharType="begin"/>
        </w:r>
        <w:r w:rsidRPr="00605990">
          <w:instrText>PAGE   \* MERGEFORMAT</w:instrText>
        </w:r>
        <w:r w:rsidRPr="00605990">
          <w:fldChar w:fldCharType="separate"/>
        </w:r>
        <w:r w:rsidR="00BB0092" w:rsidRPr="00BB0092">
          <w:rPr>
            <w:noProof/>
            <w:lang w:val="sk-SK"/>
          </w:rPr>
          <w:t>28</w:t>
        </w:r>
        <w:r w:rsidRPr="00605990">
          <w:fldChar w:fldCharType="end"/>
        </w:r>
      </w:p>
    </w:sdtContent>
  </w:sdt>
  <w:p w14:paraId="315D40A3" w14:textId="77777777" w:rsidR="00E64EE5" w:rsidRDefault="00E64EE5" w:rsidP="00605990">
    <w:pPr>
      <w:pStyle w:val="Pt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12FF8" w14:textId="77777777" w:rsidR="00AB2A90" w:rsidRDefault="00AB2A90" w:rsidP="00785CAE">
      <w:r>
        <w:separator/>
      </w:r>
    </w:p>
  </w:footnote>
  <w:footnote w:type="continuationSeparator" w:id="0">
    <w:p w14:paraId="5F08F14F" w14:textId="77777777" w:rsidR="00AB2A90" w:rsidRDefault="00AB2A90" w:rsidP="00785C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214"/>
    <w:multiLevelType w:val="hybridMultilevel"/>
    <w:tmpl w:val="7624DAEA"/>
    <w:lvl w:ilvl="0" w:tplc="7448851A">
      <w:start w:val="4"/>
      <w:numFmt w:val="bullet"/>
      <w:lvlText w:val="-"/>
      <w:lvlJc w:val="left"/>
      <w:pPr>
        <w:ind w:left="1514" w:hanging="360"/>
      </w:pPr>
      <w:rPr>
        <w:rFonts w:ascii="Times New Roman" w:eastAsia="Times New Roman" w:hAnsi="Times New Roman" w:cs="Times New Roman" w:hint="default"/>
      </w:rPr>
    </w:lvl>
    <w:lvl w:ilvl="1" w:tplc="041B0003" w:tentative="1">
      <w:start w:val="1"/>
      <w:numFmt w:val="bullet"/>
      <w:lvlText w:val="o"/>
      <w:lvlJc w:val="left"/>
      <w:pPr>
        <w:ind w:left="2234" w:hanging="360"/>
      </w:pPr>
      <w:rPr>
        <w:rFonts w:ascii="Courier New" w:hAnsi="Courier New" w:cs="Courier New" w:hint="default"/>
      </w:rPr>
    </w:lvl>
    <w:lvl w:ilvl="2" w:tplc="041B0005" w:tentative="1">
      <w:start w:val="1"/>
      <w:numFmt w:val="bullet"/>
      <w:lvlText w:val=""/>
      <w:lvlJc w:val="left"/>
      <w:pPr>
        <w:ind w:left="2954" w:hanging="360"/>
      </w:pPr>
      <w:rPr>
        <w:rFonts w:ascii="Wingdings" w:hAnsi="Wingdings" w:hint="default"/>
      </w:rPr>
    </w:lvl>
    <w:lvl w:ilvl="3" w:tplc="041B0001" w:tentative="1">
      <w:start w:val="1"/>
      <w:numFmt w:val="bullet"/>
      <w:lvlText w:val=""/>
      <w:lvlJc w:val="left"/>
      <w:pPr>
        <w:ind w:left="3674" w:hanging="360"/>
      </w:pPr>
      <w:rPr>
        <w:rFonts w:ascii="Symbol" w:hAnsi="Symbol" w:hint="default"/>
      </w:rPr>
    </w:lvl>
    <w:lvl w:ilvl="4" w:tplc="041B0003" w:tentative="1">
      <w:start w:val="1"/>
      <w:numFmt w:val="bullet"/>
      <w:lvlText w:val="o"/>
      <w:lvlJc w:val="left"/>
      <w:pPr>
        <w:ind w:left="4394" w:hanging="360"/>
      </w:pPr>
      <w:rPr>
        <w:rFonts w:ascii="Courier New" w:hAnsi="Courier New" w:cs="Courier New" w:hint="default"/>
      </w:rPr>
    </w:lvl>
    <w:lvl w:ilvl="5" w:tplc="041B0005" w:tentative="1">
      <w:start w:val="1"/>
      <w:numFmt w:val="bullet"/>
      <w:lvlText w:val=""/>
      <w:lvlJc w:val="left"/>
      <w:pPr>
        <w:ind w:left="5114" w:hanging="360"/>
      </w:pPr>
      <w:rPr>
        <w:rFonts w:ascii="Wingdings" w:hAnsi="Wingdings" w:hint="default"/>
      </w:rPr>
    </w:lvl>
    <w:lvl w:ilvl="6" w:tplc="041B0001" w:tentative="1">
      <w:start w:val="1"/>
      <w:numFmt w:val="bullet"/>
      <w:lvlText w:val=""/>
      <w:lvlJc w:val="left"/>
      <w:pPr>
        <w:ind w:left="5834" w:hanging="360"/>
      </w:pPr>
      <w:rPr>
        <w:rFonts w:ascii="Symbol" w:hAnsi="Symbol" w:hint="default"/>
      </w:rPr>
    </w:lvl>
    <w:lvl w:ilvl="7" w:tplc="041B0003" w:tentative="1">
      <w:start w:val="1"/>
      <w:numFmt w:val="bullet"/>
      <w:lvlText w:val="o"/>
      <w:lvlJc w:val="left"/>
      <w:pPr>
        <w:ind w:left="6554" w:hanging="360"/>
      </w:pPr>
      <w:rPr>
        <w:rFonts w:ascii="Courier New" w:hAnsi="Courier New" w:cs="Courier New" w:hint="default"/>
      </w:rPr>
    </w:lvl>
    <w:lvl w:ilvl="8" w:tplc="041B0005" w:tentative="1">
      <w:start w:val="1"/>
      <w:numFmt w:val="bullet"/>
      <w:lvlText w:val=""/>
      <w:lvlJc w:val="left"/>
      <w:pPr>
        <w:ind w:left="7274" w:hanging="360"/>
      </w:pPr>
      <w:rPr>
        <w:rFonts w:ascii="Wingdings" w:hAnsi="Wingdings" w:hint="default"/>
      </w:rPr>
    </w:lvl>
  </w:abstractNum>
  <w:abstractNum w:abstractNumId="1" w15:restartNumberingAfterBreak="0">
    <w:nsid w:val="0418300B"/>
    <w:multiLevelType w:val="hybridMultilevel"/>
    <w:tmpl w:val="95289D0E"/>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2" w15:restartNumberingAfterBreak="0">
    <w:nsid w:val="091C2646"/>
    <w:multiLevelType w:val="hybridMultilevel"/>
    <w:tmpl w:val="FDFAF3FC"/>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 w15:restartNumberingAfterBreak="0">
    <w:nsid w:val="1B136277"/>
    <w:multiLevelType w:val="hybridMultilevel"/>
    <w:tmpl w:val="89A89B2A"/>
    <w:lvl w:ilvl="0" w:tplc="041B000F">
      <w:start w:val="1"/>
      <w:numFmt w:val="decimal"/>
      <w:lvlText w:val="%1."/>
      <w:lvlJc w:val="left"/>
      <w:pPr>
        <w:ind w:left="1505" w:hanging="360"/>
      </w:pPr>
    </w:lvl>
    <w:lvl w:ilvl="1" w:tplc="041B0019">
      <w:start w:val="1"/>
      <w:numFmt w:val="lowerLetter"/>
      <w:lvlText w:val="%2."/>
      <w:lvlJc w:val="left"/>
      <w:pPr>
        <w:ind w:left="2225" w:hanging="360"/>
      </w:pPr>
    </w:lvl>
    <w:lvl w:ilvl="2" w:tplc="041B001B">
      <w:start w:val="1"/>
      <w:numFmt w:val="lowerRoman"/>
      <w:lvlText w:val="%3."/>
      <w:lvlJc w:val="right"/>
      <w:pPr>
        <w:ind w:left="2945" w:hanging="180"/>
      </w:pPr>
    </w:lvl>
    <w:lvl w:ilvl="3" w:tplc="041B000F">
      <w:start w:val="1"/>
      <w:numFmt w:val="decimal"/>
      <w:lvlText w:val="%4."/>
      <w:lvlJc w:val="left"/>
      <w:pPr>
        <w:ind w:left="3665" w:hanging="360"/>
      </w:pPr>
    </w:lvl>
    <w:lvl w:ilvl="4" w:tplc="041B0019">
      <w:start w:val="1"/>
      <w:numFmt w:val="lowerLetter"/>
      <w:lvlText w:val="%5."/>
      <w:lvlJc w:val="left"/>
      <w:pPr>
        <w:ind w:left="4385" w:hanging="360"/>
      </w:pPr>
    </w:lvl>
    <w:lvl w:ilvl="5" w:tplc="041B001B">
      <w:start w:val="1"/>
      <w:numFmt w:val="lowerRoman"/>
      <w:lvlText w:val="%6."/>
      <w:lvlJc w:val="right"/>
      <w:pPr>
        <w:ind w:left="5105" w:hanging="180"/>
      </w:pPr>
    </w:lvl>
    <w:lvl w:ilvl="6" w:tplc="041B000F">
      <w:start w:val="1"/>
      <w:numFmt w:val="decimal"/>
      <w:lvlText w:val="%7."/>
      <w:lvlJc w:val="left"/>
      <w:pPr>
        <w:ind w:left="5825" w:hanging="360"/>
      </w:pPr>
    </w:lvl>
    <w:lvl w:ilvl="7" w:tplc="041B0019">
      <w:start w:val="1"/>
      <w:numFmt w:val="lowerLetter"/>
      <w:lvlText w:val="%8."/>
      <w:lvlJc w:val="left"/>
      <w:pPr>
        <w:ind w:left="6545" w:hanging="360"/>
      </w:pPr>
    </w:lvl>
    <w:lvl w:ilvl="8" w:tplc="041B001B">
      <w:start w:val="1"/>
      <w:numFmt w:val="lowerRoman"/>
      <w:lvlText w:val="%9."/>
      <w:lvlJc w:val="right"/>
      <w:pPr>
        <w:ind w:left="7265" w:hanging="180"/>
      </w:pPr>
    </w:lvl>
  </w:abstractNum>
  <w:abstractNum w:abstractNumId="4" w15:restartNumberingAfterBreak="0">
    <w:nsid w:val="1D684C48"/>
    <w:multiLevelType w:val="hybridMultilevel"/>
    <w:tmpl w:val="6FBE61F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2E105477"/>
    <w:multiLevelType w:val="multilevel"/>
    <w:tmpl w:val="EBBE964E"/>
    <w:lvl w:ilvl="0">
      <w:start w:val="1"/>
      <w:numFmt w:val="decimal"/>
      <w:pStyle w:val="Nadpis1"/>
      <w:suff w:val="space"/>
      <w:lvlText w:val="%1"/>
      <w:lvlJc w:val="left"/>
      <w:pPr>
        <w:ind w:left="4188" w:hanging="4188"/>
      </w:pPr>
      <w:rPr>
        <w:rFonts w:hint="default"/>
      </w:rPr>
    </w:lvl>
    <w:lvl w:ilvl="1">
      <w:start w:val="1"/>
      <w:numFmt w:val="decimal"/>
      <w:pStyle w:val="podnadpisy"/>
      <w:suff w:val="space"/>
      <w:lvlText w:val="%1.%2"/>
      <w:lvlJc w:val="left"/>
      <w:pPr>
        <w:ind w:left="857"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FA203E"/>
    <w:multiLevelType w:val="hybridMultilevel"/>
    <w:tmpl w:val="359C0184"/>
    <w:lvl w:ilvl="0" w:tplc="7448851A">
      <w:start w:val="4"/>
      <w:numFmt w:val="bullet"/>
      <w:lvlText w:val="-"/>
      <w:lvlJc w:val="left"/>
      <w:pPr>
        <w:ind w:left="1145" w:hanging="360"/>
      </w:pPr>
      <w:rPr>
        <w:rFonts w:ascii="Times New Roman" w:eastAsia="Times New Roman" w:hAnsi="Times New Roman" w:cs="Times New Roman" w:hint="default"/>
      </w:rPr>
    </w:lvl>
    <w:lvl w:ilvl="1" w:tplc="041B0003" w:tentative="1">
      <w:start w:val="1"/>
      <w:numFmt w:val="bullet"/>
      <w:lvlText w:val="o"/>
      <w:lvlJc w:val="left"/>
      <w:pPr>
        <w:ind w:left="1865" w:hanging="360"/>
      </w:pPr>
      <w:rPr>
        <w:rFonts w:ascii="Courier New" w:hAnsi="Courier New" w:cs="Courier New" w:hint="default"/>
      </w:rPr>
    </w:lvl>
    <w:lvl w:ilvl="2" w:tplc="041B0005" w:tentative="1">
      <w:start w:val="1"/>
      <w:numFmt w:val="bullet"/>
      <w:lvlText w:val=""/>
      <w:lvlJc w:val="left"/>
      <w:pPr>
        <w:ind w:left="2585" w:hanging="360"/>
      </w:pPr>
      <w:rPr>
        <w:rFonts w:ascii="Wingdings" w:hAnsi="Wingdings" w:hint="default"/>
      </w:rPr>
    </w:lvl>
    <w:lvl w:ilvl="3" w:tplc="041B0001" w:tentative="1">
      <w:start w:val="1"/>
      <w:numFmt w:val="bullet"/>
      <w:lvlText w:val=""/>
      <w:lvlJc w:val="left"/>
      <w:pPr>
        <w:ind w:left="3305" w:hanging="360"/>
      </w:pPr>
      <w:rPr>
        <w:rFonts w:ascii="Symbol" w:hAnsi="Symbol" w:hint="default"/>
      </w:rPr>
    </w:lvl>
    <w:lvl w:ilvl="4" w:tplc="041B0003" w:tentative="1">
      <w:start w:val="1"/>
      <w:numFmt w:val="bullet"/>
      <w:lvlText w:val="o"/>
      <w:lvlJc w:val="left"/>
      <w:pPr>
        <w:ind w:left="4025" w:hanging="360"/>
      </w:pPr>
      <w:rPr>
        <w:rFonts w:ascii="Courier New" w:hAnsi="Courier New" w:cs="Courier New" w:hint="default"/>
      </w:rPr>
    </w:lvl>
    <w:lvl w:ilvl="5" w:tplc="041B0005" w:tentative="1">
      <w:start w:val="1"/>
      <w:numFmt w:val="bullet"/>
      <w:lvlText w:val=""/>
      <w:lvlJc w:val="left"/>
      <w:pPr>
        <w:ind w:left="4745" w:hanging="360"/>
      </w:pPr>
      <w:rPr>
        <w:rFonts w:ascii="Wingdings" w:hAnsi="Wingdings" w:hint="default"/>
      </w:rPr>
    </w:lvl>
    <w:lvl w:ilvl="6" w:tplc="041B0001" w:tentative="1">
      <w:start w:val="1"/>
      <w:numFmt w:val="bullet"/>
      <w:lvlText w:val=""/>
      <w:lvlJc w:val="left"/>
      <w:pPr>
        <w:ind w:left="5465" w:hanging="360"/>
      </w:pPr>
      <w:rPr>
        <w:rFonts w:ascii="Symbol" w:hAnsi="Symbol" w:hint="default"/>
      </w:rPr>
    </w:lvl>
    <w:lvl w:ilvl="7" w:tplc="041B0003" w:tentative="1">
      <w:start w:val="1"/>
      <w:numFmt w:val="bullet"/>
      <w:lvlText w:val="o"/>
      <w:lvlJc w:val="left"/>
      <w:pPr>
        <w:ind w:left="6185" w:hanging="360"/>
      </w:pPr>
      <w:rPr>
        <w:rFonts w:ascii="Courier New" w:hAnsi="Courier New" w:cs="Courier New" w:hint="default"/>
      </w:rPr>
    </w:lvl>
    <w:lvl w:ilvl="8" w:tplc="041B0005" w:tentative="1">
      <w:start w:val="1"/>
      <w:numFmt w:val="bullet"/>
      <w:lvlText w:val=""/>
      <w:lvlJc w:val="left"/>
      <w:pPr>
        <w:ind w:left="6905" w:hanging="360"/>
      </w:pPr>
      <w:rPr>
        <w:rFonts w:ascii="Wingdings" w:hAnsi="Wingdings" w:hint="default"/>
      </w:rPr>
    </w:lvl>
  </w:abstractNum>
  <w:abstractNum w:abstractNumId="7" w15:restartNumberingAfterBreak="0">
    <w:nsid w:val="3341735A"/>
    <w:multiLevelType w:val="hybridMultilevel"/>
    <w:tmpl w:val="40FEC0EC"/>
    <w:lvl w:ilvl="0" w:tplc="7448851A">
      <w:start w:val="4"/>
      <w:numFmt w:val="bullet"/>
      <w:lvlText w:val="-"/>
      <w:lvlJc w:val="left"/>
      <w:pPr>
        <w:ind w:left="1944" w:hanging="360"/>
      </w:pPr>
      <w:rPr>
        <w:rFonts w:ascii="Times New Roman" w:eastAsia="Times New Roman" w:hAnsi="Times New Roman" w:cs="Times New Roman" w:hint="default"/>
      </w:rPr>
    </w:lvl>
    <w:lvl w:ilvl="1" w:tplc="041B0003" w:tentative="1">
      <w:start w:val="1"/>
      <w:numFmt w:val="bullet"/>
      <w:lvlText w:val="o"/>
      <w:lvlJc w:val="left"/>
      <w:pPr>
        <w:ind w:left="2664" w:hanging="360"/>
      </w:pPr>
      <w:rPr>
        <w:rFonts w:ascii="Courier New" w:hAnsi="Courier New" w:cs="Courier New" w:hint="default"/>
      </w:rPr>
    </w:lvl>
    <w:lvl w:ilvl="2" w:tplc="041B0005" w:tentative="1">
      <w:start w:val="1"/>
      <w:numFmt w:val="bullet"/>
      <w:lvlText w:val=""/>
      <w:lvlJc w:val="left"/>
      <w:pPr>
        <w:ind w:left="3384" w:hanging="360"/>
      </w:pPr>
      <w:rPr>
        <w:rFonts w:ascii="Wingdings" w:hAnsi="Wingdings" w:hint="default"/>
      </w:rPr>
    </w:lvl>
    <w:lvl w:ilvl="3" w:tplc="041B0001" w:tentative="1">
      <w:start w:val="1"/>
      <w:numFmt w:val="bullet"/>
      <w:lvlText w:val=""/>
      <w:lvlJc w:val="left"/>
      <w:pPr>
        <w:ind w:left="4104" w:hanging="360"/>
      </w:pPr>
      <w:rPr>
        <w:rFonts w:ascii="Symbol" w:hAnsi="Symbol" w:hint="default"/>
      </w:rPr>
    </w:lvl>
    <w:lvl w:ilvl="4" w:tplc="041B0003" w:tentative="1">
      <w:start w:val="1"/>
      <w:numFmt w:val="bullet"/>
      <w:lvlText w:val="o"/>
      <w:lvlJc w:val="left"/>
      <w:pPr>
        <w:ind w:left="4824" w:hanging="360"/>
      </w:pPr>
      <w:rPr>
        <w:rFonts w:ascii="Courier New" w:hAnsi="Courier New" w:cs="Courier New" w:hint="default"/>
      </w:rPr>
    </w:lvl>
    <w:lvl w:ilvl="5" w:tplc="041B0005" w:tentative="1">
      <w:start w:val="1"/>
      <w:numFmt w:val="bullet"/>
      <w:lvlText w:val=""/>
      <w:lvlJc w:val="left"/>
      <w:pPr>
        <w:ind w:left="5544" w:hanging="360"/>
      </w:pPr>
      <w:rPr>
        <w:rFonts w:ascii="Wingdings" w:hAnsi="Wingdings" w:hint="default"/>
      </w:rPr>
    </w:lvl>
    <w:lvl w:ilvl="6" w:tplc="041B0001" w:tentative="1">
      <w:start w:val="1"/>
      <w:numFmt w:val="bullet"/>
      <w:lvlText w:val=""/>
      <w:lvlJc w:val="left"/>
      <w:pPr>
        <w:ind w:left="6264" w:hanging="360"/>
      </w:pPr>
      <w:rPr>
        <w:rFonts w:ascii="Symbol" w:hAnsi="Symbol" w:hint="default"/>
      </w:rPr>
    </w:lvl>
    <w:lvl w:ilvl="7" w:tplc="041B0003" w:tentative="1">
      <w:start w:val="1"/>
      <w:numFmt w:val="bullet"/>
      <w:lvlText w:val="o"/>
      <w:lvlJc w:val="left"/>
      <w:pPr>
        <w:ind w:left="6984" w:hanging="360"/>
      </w:pPr>
      <w:rPr>
        <w:rFonts w:ascii="Courier New" w:hAnsi="Courier New" w:cs="Courier New" w:hint="default"/>
      </w:rPr>
    </w:lvl>
    <w:lvl w:ilvl="8" w:tplc="041B0005" w:tentative="1">
      <w:start w:val="1"/>
      <w:numFmt w:val="bullet"/>
      <w:lvlText w:val=""/>
      <w:lvlJc w:val="left"/>
      <w:pPr>
        <w:ind w:left="7704" w:hanging="360"/>
      </w:pPr>
      <w:rPr>
        <w:rFonts w:ascii="Wingdings" w:hAnsi="Wingdings" w:hint="default"/>
      </w:rPr>
    </w:lvl>
  </w:abstractNum>
  <w:abstractNum w:abstractNumId="8" w15:restartNumberingAfterBreak="0">
    <w:nsid w:val="390A67C0"/>
    <w:multiLevelType w:val="hybridMultilevel"/>
    <w:tmpl w:val="1E004AB0"/>
    <w:lvl w:ilvl="0" w:tplc="7448851A">
      <w:start w:val="4"/>
      <w:numFmt w:val="bullet"/>
      <w:lvlText w:val="-"/>
      <w:lvlJc w:val="left"/>
      <w:pPr>
        <w:ind w:left="1428" w:hanging="360"/>
      </w:pPr>
      <w:rPr>
        <w:rFonts w:ascii="Times New Roman" w:eastAsia="Times New Roman" w:hAnsi="Times New Roman" w:cs="Times New Roman" w:hint="default"/>
      </w:rPr>
    </w:lvl>
    <w:lvl w:ilvl="1" w:tplc="041B0003" w:tentative="1">
      <w:start w:val="1"/>
      <w:numFmt w:val="bullet"/>
      <w:lvlText w:val="o"/>
      <w:lvlJc w:val="left"/>
      <w:pPr>
        <w:ind w:left="2148" w:hanging="360"/>
      </w:pPr>
      <w:rPr>
        <w:rFonts w:ascii="Courier New" w:hAnsi="Courier New" w:cs="Courier New" w:hint="default"/>
      </w:rPr>
    </w:lvl>
    <w:lvl w:ilvl="2" w:tplc="041B0005" w:tentative="1">
      <w:start w:val="1"/>
      <w:numFmt w:val="bullet"/>
      <w:lvlText w:val=""/>
      <w:lvlJc w:val="left"/>
      <w:pPr>
        <w:ind w:left="2868" w:hanging="360"/>
      </w:pPr>
      <w:rPr>
        <w:rFonts w:ascii="Wingdings" w:hAnsi="Wingdings" w:hint="default"/>
      </w:rPr>
    </w:lvl>
    <w:lvl w:ilvl="3" w:tplc="041B0001" w:tentative="1">
      <w:start w:val="1"/>
      <w:numFmt w:val="bullet"/>
      <w:lvlText w:val=""/>
      <w:lvlJc w:val="left"/>
      <w:pPr>
        <w:ind w:left="3588" w:hanging="360"/>
      </w:pPr>
      <w:rPr>
        <w:rFonts w:ascii="Symbol" w:hAnsi="Symbol" w:hint="default"/>
      </w:rPr>
    </w:lvl>
    <w:lvl w:ilvl="4" w:tplc="041B0003" w:tentative="1">
      <w:start w:val="1"/>
      <w:numFmt w:val="bullet"/>
      <w:lvlText w:val="o"/>
      <w:lvlJc w:val="left"/>
      <w:pPr>
        <w:ind w:left="4308" w:hanging="360"/>
      </w:pPr>
      <w:rPr>
        <w:rFonts w:ascii="Courier New" w:hAnsi="Courier New" w:cs="Courier New" w:hint="default"/>
      </w:rPr>
    </w:lvl>
    <w:lvl w:ilvl="5" w:tplc="041B0005" w:tentative="1">
      <w:start w:val="1"/>
      <w:numFmt w:val="bullet"/>
      <w:lvlText w:val=""/>
      <w:lvlJc w:val="left"/>
      <w:pPr>
        <w:ind w:left="5028" w:hanging="360"/>
      </w:pPr>
      <w:rPr>
        <w:rFonts w:ascii="Wingdings" w:hAnsi="Wingdings" w:hint="default"/>
      </w:rPr>
    </w:lvl>
    <w:lvl w:ilvl="6" w:tplc="041B0001" w:tentative="1">
      <w:start w:val="1"/>
      <w:numFmt w:val="bullet"/>
      <w:lvlText w:val=""/>
      <w:lvlJc w:val="left"/>
      <w:pPr>
        <w:ind w:left="5748" w:hanging="360"/>
      </w:pPr>
      <w:rPr>
        <w:rFonts w:ascii="Symbol" w:hAnsi="Symbol" w:hint="default"/>
      </w:rPr>
    </w:lvl>
    <w:lvl w:ilvl="7" w:tplc="041B0003" w:tentative="1">
      <w:start w:val="1"/>
      <w:numFmt w:val="bullet"/>
      <w:lvlText w:val="o"/>
      <w:lvlJc w:val="left"/>
      <w:pPr>
        <w:ind w:left="6468" w:hanging="360"/>
      </w:pPr>
      <w:rPr>
        <w:rFonts w:ascii="Courier New" w:hAnsi="Courier New" w:cs="Courier New" w:hint="default"/>
      </w:rPr>
    </w:lvl>
    <w:lvl w:ilvl="8" w:tplc="041B0005" w:tentative="1">
      <w:start w:val="1"/>
      <w:numFmt w:val="bullet"/>
      <w:lvlText w:val=""/>
      <w:lvlJc w:val="left"/>
      <w:pPr>
        <w:ind w:left="7188" w:hanging="360"/>
      </w:pPr>
      <w:rPr>
        <w:rFonts w:ascii="Wingdings" w:hAnsi="Wingdings" w:hint="default"/>
      </w:rPr>
    </w:lvl>
  </w:abstractNum>
  <w:abstractNum w:abstractNumId="9" w15:restartNumberingAfterBreak="0">
    <w:nsid w:val="40EE2D3D"/>
    <w:multiLevelType w:val="multilevel"/>
    <w:tmpl w:val="1AD4A3DC"/>
    <w:lvl w:ilvl="0">
      <w:start w:val="1"/>
      <w:numFmt w:val="decimal"/>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7751CA9"/>
    <w:multiLevelType w:val="hybridMultilevel"/>
    <w:tmpl w:val="4BF2D958"/>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1" w15:restartNumberingAfterBreak="0">
    <w:nsid w:val="4EF55AFD"/>
    <w:multiLevelType w:val="hybridMultilevel"/>
    <w:tmpl w:val="DC4855EA"/>
    <w:lvl w:ilvl="0" w:tplc="7448851A">
      <w:start w:val="4"/>
      <w:numFmt w:val="bullet"/>
      <w:lvlText w:val="-"/>
      <w:lvlJc w:val="left"/>
      <w:pPr>
        <w:ind w:left="1702" w:hanging="360"/>
      </w:pPr>
      <w:rPr>
        <w:rFonts w:ascii="Times New Roman" w:eastAsia="Times New Roman" w:hAnsi="Times New Roman" w:cs="Times New Roman" w:hint="default"/>
      </w:rPr>
    </w:lvl>
    <w:lvl w:ilvl="1" w:tplc="041B0003" w:tentative="1">
      <w:start w:val="1"/>
      <w:numFmt w:val="bullet"/>
      <w:lvlText w:val="o"/>
      <w:lvlJc w:val="left"/>
      <w:pPr>
        <w:ind w:left="2422" w:hanging="360"/>
      </w:pPr>
      <w:rPr>
        <w:rFonts w:ascii="Courier New" w:hAnsi="Courier New" w:cs="Courier New" w:hint="default"/>
      </w:rPr>
    </w:lvl>
    <w:lvl w:ilvl="2" w:tplc="041B0005" w:tentative="1">
      <w:start w:val="1"/>
      <w:numFmt w:val="bullet"/>
      <w:lvlText w:val=""/>
      <w:lvlJc w:val="left"/>
      <w:pPr>
        <w:ind w:left="3142" w:hanging="360"/>
      </w:pPr>
      <w:rPr>
        <w:rFonts w:ascii="Wingdings" w:hAnsi="Wingdings" w:hint="default"/>
      </w:rPr>
    </w:lvl>
    <w:lvl w:ilvl="3" w:tplc="041B0001" w:tentative="1">
      <w:start w:val="1"/>
      <w:numFmt w:val="bullet"/>
      <w:lvlText w:val=""/>
      <w:lvlJc w:val="left"/>
      <w:pPr>
        <w:ind w:left="3862" w:hanging="360"/>
      </w:pPr>
      <w:rPr>
        <w:rFonts w:ascii="Symbol" w:hAnsi="Symbol" w:hint="default"/>
      </w:rPr>
    </w:lvl>
    <w:lvl w:ilvl="4" w:tplc="041B0003" w:tentative="1">
      <w:start w:val="1"/>
      <w:numFmt w:val="bullet"/>
      <w:lvlText w:val="o"/>
      <w:lvlJc w:val="left"/>
      <w:pPr>
        <w:ind w:left="4582" w:hanging="360"/>
      </w:pPr>
      <w:rPr>
        <w:rFonts w:ascii="Courier New" w:hAnsi="Courier New" w:cs="Courier New" w:hint="default"/>
      </w:rPr>
    </w:lvl>
    <w:lvl w:ilvl="5" w:tplc="041B0005" w:tentative="1">
      <w:start w:val="1"/>
      <w:numFmt w:val="bullet"/>
      <w:lvlText w:val=""/>
      <w:lvlJc w:val="left"/>
      <w:pPr>
        <w:ind w:left="5302" w:hanging="360"/>
      </w:pPr>
      <w:rPr>
        <w:rFonts w:ascii="Wingdings" w:hAnsi="Wingdings" w:hint="default"/>
      </w:rPr>
    </w:lvl>
    <w:lvl w:ilvl="6" w:tplc="041B0001" w:tentative="1">
      <w:start w:val="1"/>
      <w:numFmt w:val="bullet"/>
      <w:lvlText w:val=""/>
      <w:lvlJc w:val="left"/>
      <w:pPr>
        <w:ind w:left="6022" w:hanging="360"/>
      </w:pPr>
      <w:rPr>
        <w:rFonts w:ascii="Symbol" w:hAnsi="Symbol" w:hint="default"/>
      </w:rPr>
    </w:lvl>
    <w:lvl w:ilvl="7" w:tplc="041B0003" w:tentative="1">
      <w:start w:val="1"/>
      <w:numFmt w:val="bullet"/>
      <w:lvlText w:val="o"/>
      <w:lvlJc w:val="left"/>
      <w:pPr>
        <w:ind w:left="6742" w:hanging="360"/>
      </w:pPr>
      <w:rPr>
        <w:rFonts w:ascii="Courier New" w:hAnsi="Courier New" w:cs="Courier New" w:hint="default"/>
      </w:rPr>
    </w:lvl>
    <w:lvl w:ilvl="8" w:tplc="041B0005" w:tentative="1">
      <w:start w:val="1"/>
      <w:numFmt w:val="bullet"/>
      <w:lvlText w:val=""/>
      <w:lvlJc w:val="left"/>
      <w:pPr>
        <w:ind w:left="7462" w:hanging="360"/>
      </w:pPr>
      <w:rPr>
        <w:rFonts w:ascii="Wingdings" w:hAnsi="Wingdings" w:hint="default"/>
      </w:rPr>
    </w:lvl>
  </w:abstractNum>
  <w:abstractNum w:abstractNumId="12" w15:restartNumberingAfterBreak="0">
    <w:nsid w:val="57C57330"/>
    <w:multiLevelType w:val="multilevel"/>
    <w:tmpl w:val="46EC51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9E076EB"/>
    <w:multiLevelType w:val="hybridMultilevel"/>
    <w:tmpl w:val="E22C6C74"/>
    <w:lvl w:ilvl="0" w:tplc="7448851A">
      <w:start w:val="4"/>
      <w:numFmt w:val="bullet"/>
      <w:lvlText w:val="-"/>
      <w:lvlJc w:val="left"/>
      <w:pPr>
        <w:ind w:left="1429" w:hanging="360"/>
      </w:pPr>
      <w:rPr>
        <w:rFonts w:ascii="Times New Roman" w:eastAsia="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4" w15:restartNumberingAfterBreak="0">
    <w:nsid w:val="708314D9"/>
    <w:multiLevelType w:val="hybridMultilevel"/>
    <w:tmpl w:val="DA384B4A"/>
    <w:lvl w:ilvl="0" w:tplc="7448851A">
      <w:start w:val="4"/>
      <w:numFmt w:val="bullet"/>
      <w:lvlText w:val="-"/>
      <w:lvlJc w:val="left"/>
      <w:pPr>
        <w:ind w:left="1080" w:hanging="360"/>
      </w:pPr>
      <w:rPr>
        <w:rFonts w:ascii="Times New Roman" w:eastAsia="Times New Roman" w:hAnsi="Times New Roman" w:cs="Times New Roman"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15" w15:restartNumberingAfterBreak="0">
    <w:nsid w:val="7F942329"/>
    <w:multiLevelType w:val="hybridMultilevel"/>
    <w:tmpl w:val="73EA6D24"/>
    <w:lvl w:ilvl="0" w:tplc="7448851A">
      <w:start w:val="4"/>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12"/>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
    <w:abstractNumId w:val="5"/>
  </w:num>
  <w:num w:numId="5">
    <w:abstractNumId w:val="9"/>
  </w:num>
  <w:num w:numId="6">
    <w:abstractNumId w:val="6"/>
  </w:num>
  <w:num w:numId="7">
    <w:abstractNumId w:val="1"/>
  </w:num>
  <w:num w:numId="8">
    <w:abstractNumId w:val="0"/>
  </w:num>
  <w:num w:numId="9">
    <w:abstractNumId w:val="7"/>
  </w:num>
  <w:num w:numId="10">
    <w:abstractNumId w:val="11"/>
  </w:num>
  <w:num w:numId="11">
    <w:abstractNumId w:val="13"/>
  </w:num>
  <w:num w:numId="12">
    <w:abstractNumId w:val="14"/>
  </w:num>
  <w:num w:numId="13">
    <w:abstractNumId w:val="10"/>
  </w:num>
  <w:num w:numId="14">
    <w:abstractNumId w:val="2"/>
  </w:num>
  <w:num w:numId="15">
    <w:abstractNumId w:val="15"/>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am">
    <w15:presenceInfo w15:providerId="None" w15:userId="Adam"/>
  </w15:person>
  <w15:person w15:author="Mária Poláková">
    <w15:presenceInfo w15:providerId="Windows Live" w15:userId="685824823d449b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BB1"/>
    <w:rsid w:val="00017B25"/>
    <w:rsid w:val="00024139"/>
    <w:rsid w:val="0002738C"/>
    <w:rsid w:val="000346F3"/>
    <w:rsid w:val="0003477E"/>
    <w:rsid w:val="000376B6"/>
    <w:rsid w:val="00041D36"/>
    <w:rsid w:val="00047527"/>
    <w:rsid w:val="00050D5A"/>
    <w:rsid w:val="00061025"/>
    <w:rsid w:val="00076EA2"/>
    <w:rsid w:val="00081419"/>
    <w:rsid w:val="0008793C"/>
    <w:rsid w:val="00095043"/>
    <w:rsid w:val="00097BB2"/>
    <w:rsid w:val="000A651A"/>
    <w:rsid w:val="000B15E0"/>
    <w:rsid w:val="000B4AF8"/>
    <w:rsid w:val="000B7426"/>
    <w:rsid w:val="000C21C4"/>
    <w:rsid w:val="000C41F2"/>
    <w:rsid w:val="000D110F"/>
    <w:rsid w:val="000D4C1F"/>
    <w:rsid w:val="000D6F7E"/>
    <w:rsid w:val="000E008B"/>
    <w:rsid w:val="000E1D10"/>
    <w:rsid w:val="000F346D"/>
    <w:rsid w:val="000F3E81"/>
    <w:rsid w:val="000F486F"/>
    <w:rsid w:val="001216B3"/>
    <w:rsid w:val="00123AC4"/>
    <w:rsid w:val="00136647"/>
    <w:rsid w:val="00152D74"/>
    <w:rsid w:val="00167F93"/>
    <w:rsid w:val="001738DF"/>
    <w:rsid w:val="001765B0"/>
    <w:rsid w:val="00180204"/>
    <w:rsid w:val="00184417"/>
    <w:rsid w:val="00190A91"/>
    <w:rsid w:val="0019226B"/>
    <w:rsid w:val="001922D0"/>
    <w:rsid w:val="00194F19"/>
    <w:rsid w:val="00195EF1"/>
    <w:rsid w:val="001A0C04"/>
    <w:rsid w:val="001B06DD"/>
    <w:rsid w:val="001B3A8C"/>
    <w:rsid w:val="001C32F4"/>
    <w:rsid w:val="001F04D4"/>
    <w:rsid w:val="002011EC"/>
    <w:rsid w:val="0020222B"/>
    <w:rsid w:val="00202467"/>
    <w:rsid w:val="0020366E"/>
    <w:rsid w:val="002164FE"/>
    <w:rsid w:val="00225301"/>
    <w:rsid w:val="00234F27"/>
    <w:rsid w:val="002511D9"/>
    <w:rsid w:val="00262388"/>
    <w:rsid w:val="002631BB"/>
    <w:rsid w:val="002636EF"/>
    <w:rsid w:val="00264112"/>
    <w:rsid w:val="00265E01"/>
    <w:rsid w:val="0026790C"/>
    <w:rsid w:val="002708E5"/>
    <w:rsid w:val="002738E5"/>
    <w:rsid w:val="002A252C"/>
    <w:rsid w:val="002A30B5"/>
    <w:rsid w:val="002B1F1A"/>
    <w:rsid w:val="002B310E"/>
    <w:rsid w:val="002B61EE"/>
    <w:rsid w:val="002C2D73"/>
    <w:rsid w:val="002C7975"/>
    <w:rsid w:val="002E1934"/>
    <w:rsid w:val="002E677C"/>
    <w:rsid w:val="002E75C0"/>
    <w:rsid w:val="00303791"/>
    <w:rsid w:val="003070D4"/>
    <w:rsid w:val="00310268"/>
    <w:rsid w:val="003117B4"/>
    <w:rsid w:val="003375F2"/>
    <w:rsid w:val="003407C6"/>
    <w:rsid w:val="0034723A"/>
    <w:rsid w:val="00351984"/>
    <w:rsid w:val="00354FAE"/>
    <w:rsid w:val="00360185"/>
    <w:rsid w:val="00370862"/>
    <w:rsid w:val="00374DDC"/>
    <w:rsid w:val="0037757E"/>
    <w:rsid w:val="0039439D"/>
    <w:rsid w:val="003A78D2"/>
    <w:rsid w:val="003C229A"/>
    <w:rsid w:val="003C7CE2"/>
    <w:rsid w:val="003D1505"/>
    <w:rsid w:val="003F5F95"/>
    <w:rsid w:val="0040430F"/>
    <w:rsid w:val="00410F2A"/>
    <w:rsid w:val="004153F8"/>
    <w:rsid w:val="0042638E"/>
    <w:rsid w:val="004301AF"/>
    <w:rsid w:val="00434EF9"/>
    <w:rsid w:val="004426C9"/>
    <w:rsid w:val="004531F2"/>
    <w:rsid w:val="00462CDA"/>
    <w:rsid w:val="00464B3D"/>
    <w:rsid w:val="00466A23"/>
    <w:rsid w:val="00473D08"/>
    <w:rsid w:val="004750F5"/>
    <w:rsid w:val="00475A7D"/>
    <w:rsid w:val="0048157A"/>
    <w:rsid w:val="00483397"/>
    <w:rsid w:val="004842E5"/>
    <w:rsid w:val="00493B23"/>
    <w:rsid w:val="00494242"/>
    <w:rsid w:val="004B510F"/>
    <w:rsid w:val="004D2CBD"/>
    <w:rsid w:val="00501E62"/>
    <w:rsid w:val="0050298F"/>
    <w:rsid w:val="0050683A"/>
    <w:rsid w:val="00511EA7"/>
    <w:rsid w:val="00521931"/>
    <w:rsid w:val="005442FA"/>
    <w:rsid w:val="005447E7"/>
    <w:rsid w:val="005526AC"/>
    <w:rsid w:val="00556AA3"/>
    <w:rsid w:val="0056023C"/>
    <w:rsid w:val="005653E3"/>
    <w:rsid w:val="00565438"/>
    <w:rsid w:val="00590727"/>
    <w:rsid w:val="00592C9B"/>
    <w:rsid w:val="00592F16"/>
    <w:rsid w:val="005961DD"/>
    <w:rsid w:val="00596CED"/>
    <w:rsid w:val="005A4801"/>
    <w:rsid w:val="005A5A2A"/>
    <w:rsid w:val="005B1022"/>
    <w:rsid w:val="005B4E7F"/>
    <w:rsid w:val="005D06A6"/>
    <w:rsid w:val="005D3FFB"/>
    <w:rsid w:val="005D44D9"/>
    <w:rsid w:val="005F049E"/>
    <w:rsid w:val="005F1D18"/>
    <w:rsid w:val="006003DB"/>
    <w:rsid w:val="00605990"/>
    <w:rsid w:val="00610C70"/>
    <w:rsid w:val="006113D5"/>
    <w:rsid w:val="00617394"/>
    <w:rsid w:val="00630641"/>
    <w:rsid w:val="00630B2D"/>
    <w:rsid w:val="006378D8"/>
    <w:rsid w:val="006405E1"/>
    <w:rsid w:val="00641C82"/>
    <w:rsid w:val="00644D52"/>
    <w:rsid w:val="006567A2"/>
    <w:rsid w:val="006669EC"/>
    <w:rsid w:val="00670964"/>
    <w:rsid w:val="00673BBD"/>
    <w:rsid w:val="006760E6"/>
    <w:rsid w:val="006763D5"/>
    <w:rsid w:val="006807B2"/>
    <w:rsid w:val="00686A0C"/>
    <w:rsid w:val="00690662"/>
    <w:rsid w:val="0069488C"/>
    <w:rsid w:val="00697A0F"/>
    <w:rsid w:val="006A25AF"/>
    <w:rsid w:val="006A67CD"/>
    <w:rsid w:val="006E2B1F"/>
    <w:rsid w:val="006E3C75"/>
    <w:rsid w:val="006E47A8"/>
    <w:rsid w:val="006F13BC"/>
    <w:rsid w:val="006F4A37"/>
    <w:rsid w:val="0070546B"/>
    <w:rsid w:val="00712920"/>
    <w:rsid w:val="00717ABE"/>
    <w:rsid w:val="00726F71"/>
    <w:rsid w:val="007278A4"/>
    <w:rsid w:val="00740F17"/>
    <w:rsid w:val="00757857"/>
    <w:rsid w:val="0076558D"/>
    <w:rsid w:val="007718F8"/>
    <w:rsid w:val="00771DA0"/>
    <w:rsid w:val="00772DF0"/>
    <w:rsid w:val="00780BB5"/>
    <w:rsid w:val="00785CAE"/>
    <w:rsid w:val="0079197A"/>
    <w:rsid w:val="00795910"/>
    <w:rsid w:val="00795B60"/>
    <w:rsid w:val="00796BA7"/>
    <w:rsid w:val="007A18C3"/>
    <w:rsid w:val="007A3058"/>
    <w:rsid w:val="007A3EB4"/>
    <w:rsid w:val="007A569C"/>
    <w:rsid w:val="007B0C59"/>
    <w:rsid w:val="007B19D6"/>
    <w:rsid w:val="007C1F05"/>
    <w:rsid w:val="007D2865"/>
    <w:rsid w:val="007D3056"/>
    <w:rsid w:val="007D392C"/>
    <w:rsid w:val="007E1590"/>
    <w:rsid w:val="007E3915"/>
    <w:rsid w:val="007E7F63"/>
    <w:rsid w:val="007F35E5"/>
    <w:rsid w:val="007F62C1"/>
    <w:rsid w:val="00802DB8"/>
    <w:rsid w:val="00806DE6"/>
    <w:rsid w:val="00810135"/>
    <w:rsid w:val="00817171"/>
    <w:rsid w:val="00862133"/>
    <w:rsid w:val="00865058"/>
    <w:rsid w:val="008742FC"/>
    <w:rsid w:val="0087734A"/>
    <w:rsid w:val="00883941"/>
    <w:rsid w:val="00893A5E"/>
    <w:rsid w:val="00897DAE"/>
    <w:rsid w:val="008A072C"/>
    <w:rsid w:val="008A412E"/>
    <w:rsid w:val="008B7604"/>
    <w:rsid w:val="008C6921"/>
    <w:rsid w:val="008D6691"/>
    <w:rsid w:val="008E585F"/>
    <w:rsid w:val="008F3339"/>
    <w:rsid w:val="009047A8"/>
    <w:rsid w:val="009339BB"/>
    <w:rsid w:val="00940E68"/>
    <w:rsid w:val="009456CC"/>
    <w:rsid w:val="009520AB"/>
    <w:rsid w:val="00956B61"/>
    <w:rsid w:val="00963D40"/>
    <w:rsid w:val="00965A09"/>
    <w:rsid w:val="00965F7B"/>
    <w:rsid w:val="009708C4"/>
    <w:rsid w:val="00970B39"/>
    <w:rsid w:val="00971862"/>
    <w:rsid w:val="00972553"/>
    <w:rsid w:val="00977823"/>
    <w:rsid w:val="0099125B"/>
    <w:rsid w:val="00991446"/>
    <w:rsid w:val="009A49E4"/>
    <w:rsid w:val="009B4B3E"/>
    <w:rsid w:val="009D7730"/>
    <w:rsid w:val="009F1F00"/>
    <w:rsid w:val="009F2513"/>
    <w:rsid w:val="009F464A"/>
    <w:rsid w:val="00A07395"/>
    <w:rsid w:val="00A16A71"/>
    <w:rsid w:val="00A21039"/>
    <w:rsid w:val="00A24CE7"/>
    <w:rsid w:val="00A24E52"/>
    <w:rsid w:val="00A30ABB"/>
    <w:rsid w:val="00A31CDA"/>
    <w:rsid w:val="00A523D8"/>
    <w:rsid w:val="00A56E53"/>
    <w:rsid w:val="00A5743C"/>
    <w:rsid w:val="00A628F9"/>
    <w:rsid w:val="00A95F63"/>
    <w:rsid w:val="00AB2A90"/>
    <w:rsid w:val="00AB6B88"/>
    <w:rsid w:val="00AC1EB1"/>
    <w:rsid w:val="00AF432D"/>
    <w:rsid w:val="00AF71E3"/>
    <w:rsid w:val="00B0533E"/>
    <w:rsid w:val="00B27CC2"/>
    <w:rsid w:val="00B41F63"/>
    <w:rsid w:val="00B46DF1"/>
    <w:rsid w:val="00B75BB9"/>
    <w:rsid w:val="00B84ABD"/>
    <w:rsid w:val="00B90496"/>
    <w:rsid w:val="00B91199"/>
    <w:rsid w:val="00B91E29"/>
    <w:rsid w:val="00B926C2"/>
    <w:rsid w:val="00BB0092"/>
    <w:rsid w:val="00BB217A"/>
    <w:rsid w:val="00BB3ACC"/>
    <w:rsid w:val="00BB7E5D"/>
    <w:rsid w:val="00BC1B37"/>
    <w:rsid w:val="00BC5A7E"/>
    <w:rsid w:val="00BC7BE4"/>
    <w:rsid w:val="00BD26B9"/>
    <w:rsid w:val="00BD37D7"/>
    <w:rsid w:val="00BD4DA0"/>
    <w:rsid w:val="00BE66E8"/>
    <w:rsid w:val="00BE7F67"/>
    <w:rsid w:val="00C17702"/>
    <w:rsid w:val="00C21260"/>
    <w:rsid w:val="00C351DE"/>
    <w:rsid w:val="00C44D49"/>
    <w:rsid w:val="00C45AD9"/>
    <w:rsid w:val="00C50292"/>
    <w:rsid w:val="00C50857"/>
    <w:rsid w:val="00C5423A"/>
    <w:rsid w:val="00C55281"/>
    <w:rsid w:val="00C779BB"/>
    <w:rsid w:val="00C77D1C"/>
    <w:rsid w:val="00C84008"/>
    <w:rsid w:val="00C9022A"/>
    <w:rsid w:val="00C94D4A"/>
    <w:rsid w:val="00CA04C4"/>
    <w:rsid w:val="00CA3C04"/>
    <w:rsid w:val="00CA7C01"/>
    <w:rsid w:val="00CB198B"/>
    <w:rsid w:val="00CB7203"/>
    <w:rsid w:val="00CC5F91"/>
    <w:rsid w:val="00CE030A"/>
    <w:rsid w:val="00CE4C58"/>
    <w:rsid w:val="00CF052E"/>
    <w:rsid w:val="00CF23F1"/>
    <w:rsid w:val="00CF5486"/>
    <w:rsid w:val="00CF6D4B"/>
    <w:rsid w:val="00CF73E6"/>
    <w:rsid w:val="00D05343"/>
    <w:rsid w:val="00D17E1D"/>
    <w:rsid w:val="00D20BDE"/>
    <w:rsid w:val="00D323A7"/>
    <w:rsid w:val="00D334E7"/>
    <w:rsid w:val="00D444EE"/>
    <w:rsid w:val="00D565A7"/>
    <w:rsid w:val="00D612B9"/>
    <w:rsid w:val="00D6446D"/>
    <w:rsid w:val="00D66F65"/>
    <w:rsid w:val="00D67C24"/>
    <w:rsid w:val="00D945D8"/>
    <w:rsid w:val="00DA57BD"/>
    <w:rsid w:val="00DA76F9"/>
    <w:rsid w:val="00DC0C15"/>
    <w:rsid w:val="00DC2755"/>
    <w:rsid w:val="00DC68DE"/>
    <w:rsid w:val="00DC6DFA"/>
    <w:rsid w:val="00DC722E"/>
    <w:rsid w:val="00DD0457"/>
    <w:rsid w:val="00DD32F0"/>
    <w:rsid w:val="00DD7643"/>
    <w:rsid w:val="00DE08CF"/>
    <w:rsid w:val="00DE40C5"/>
    <w:rsid w:val="00DE434F"/>
    <w:rsid w:val="00DF7FB5"/>
    <w:rsid w:val="00E1392D"/>
    <w:rsid w:val="00E15AAC"/>
    <w:rsid w:val="00E20659"/>
    <w:rsid w:val="00E25BB1"/>
    <w:rsid w:val="00E26882"/>
    <w:rsid w:val="00E37D52"/>
    <w:rsid w:val="00E43050"/>
    <w:rsid w:val="00E502EB"/>
    <w:rsid w:val="00E62009"/>
    <w:rsid w:val="00E64EE5"/>
    <w:rsid w:val="00E6560B"/>
    <w:rsid w:val="00E90E07"/>
    <w:rsid w:val="00E91456"/>
    <w:rsid w:val="00E91BB2"/>
    <w:rsid w:val="00EA6DF4"/>
    <w:rsid w:val="00EA6EE8"/>
    <w:rsid w:val="00EA77F0"/>
    <w:rsid w:val="00EB36ED"/>
    <w:rsid w:val="00EB5D5C"/>
    <w:rsid w:val="00EB6177"/>
    <w:rsid w:val="00EE4122"/>
    <w:rsid w:val="00EE5E66"/>
    <w:rsid w:val="00EE66B9"/>
    <w:rsid w:val="00EE6B67"/>
    <w:rsid w:val="00EF5278"/>
    <w:rsid w:val="00F114F2"/>
    <w:rsid w:val="00F2052F"/>
    <w:rsid w:val="00F213D0"/>
    <w:rsid w:val="00F27977"/>
    <w:rsid w:val="00F352E5"/>
    <w:rsid w:val="00F4426B"/>
    <w:rsid w:val="00F46367"/>
    <w:rsid w:val="00F56928"/>
    <w:rsid w:val="00F56E6C"/>
    <w:rsid w:val="00F57B28"/>
    <w:rsid w:val="00F70294"/>
    <w:rsid w:val="00F83D86"/>
    <w:rsid w:val="00F843E0"/>
    <w:rsid w:val="00F86876"/>
    <w:rsid w:val="00F92A58"/>
    <w:rsid w:val="00FA1428"/>
    <w:rsid w:val="00FC00A6"/>
    <w:rsid w:val="00FC3FC4"/>
    <w:rsid w:val="00FD372E"/>
    <w:rsid w:val="00FD5994"/>
    <w:rsid w:val="00FE61B6"/>
    <w:rsid w:val="00FE63D4"/>
    <w:rsid w:val="00FF2AD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65035757"/>
  <w15:chartTrackingRefBased/>
  <w15:docId w15:val="{458393C8-C679-4EF5-9BE3-7DE7F8BB8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sk-SK" w:eastAsia="sk-SK"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uiPriority="99"/>
    <w:lsdException w:name="toc 1" w:locked="1" w:uiPriority="39"/>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footnote text" w:locked="1"/>
    <w:lsdException w:name="footer" w:uiPriority="99"/>
    <w:lsdException w:name="caption" w:locked="1" w:semiHidden="1" w:uiPriority="35" w:unhideWhenUsed="1" w:qFormat="1"/>
    <w:lsdException w:name="table of figures" w:uiPriority="99"/>
    <w:lsdException w:name="footnote reference" w:locked="1"/>
    <w:lsdException w:name="table of authorities" w:uiPriority="99"/>
    <w:lsdException w:name="toa heading" w:uiPriority="99"/>
    <w:lsdException w:name="Title" w:locked="1" w:qFormat="1"/>
    <w:lsdException w:name="Default Paragraph Font" w:locked="1"/>
    <w:lsdException w:name="Subtitle" w:locked="1" w:qFormat="1"/>
    <w:lsdException w:name="Hyperlink" w:uiPriority="99"/>
    <w:lsdException w:name="Strong" w:locked="1" w:qFormat="1"/>
    <w:lsdException w:name="Emphasis" w:locked="1"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y">
    <w:name w:val="Normal"/>
    <w:qFormat/>
    <w:rsid w:val="00E25BB1"/>
    <w:rPr>
      <w:rFonts w:ascii="Times New Roman" w:hAnsi="Times New Roman"/>
      <w:sz w:val="24"/>
      <w:szCs w:val="24"/>
    </w:rPr>
  </w:style>
  <w:style w:type="paragraph" w:styleId="Nadpis1">
    <w:name w:val="heading 1"/>
    <w:basedOn w:val="Normlny"/>
    <w:next w:val="Normlny"/>
    <w:link w:val="Nadpis1Char"/>
    <w:uiPriority w:val="9"/>
    <w:qFormat/>
    <w:locked/>
    <w:rsid w:val="00D612B9"/>
    <w:pPr>
      <w:keepNext/>
      <w:numPr>
        <w:numId w:val="4"/>
      </w:numPr>
      <w:spacing w:before="240" w:after="60"/>
      <w:outlineLvl w:val="0"/>
    </w:pPr>
    <w:rPr>
      <w:rFonts w:ascii="Cambria" w:eastAsia="Times New Roman" w:hAnsi="Cambria"/>
      <w:b/>
      <w:bCs/>
      <w:kern w:val="32"/>
      <w:sz w:val="32"/>
      <w:szCs w:val="32"/>
      <w:lang w:val="x-none" w:eastAsia="x-none"/>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Odsekzoznamu1">
    <w:name w:val="Odsek zoznamu1"/>
    <w:basedOn w:val="Normlny"/>
    <w:rsid w:val="00024139"/>
    <w:pPr>
      <w:ind w:left="720"/>
    </w:pPr>
  </w:style>
  <w:style w:type="paragraph" w:styleId="Textpoznmkypodiarou">
    <w:name w:val="footnote text"/>
    <w:basedOn w:val="Normlny"/>
    <w:link w:val="TextpoznmkypodiarouChar"/>
    <w:semiHidden/>
    <w:rsid w:val="00785CAE"/>
    <w:rPr>
      <w:sz w:val="20"/>
      <w:szCs w:val="20"/>
      <w:lang w:val="x-none"/>
    </w:rPr>
  </w:style>
  <w:style w:type="character" w:customStyle="1" w:styleId="TextpoznmkypodiarouChar">
    <w:name w:val="Text poznámky pod čiarou Char"/>
    <w:link w:val="Textpoznmkypodiarou"/>
    <w:semiHidden/>
    <w:locked/>
    <w:rsid w:val="00785CAE"/>
    <w:rPr>
      <w:rFonts w:ascii="Times New Roman" w:hAnsi="Times New Roman" w:cs="Times New Roman"/>
      <w:sz w:val="20"/>
      <w:szCs w:val="20"/>
      <w:lang w:val="x-none" w:eastAsia="sk-SK"/>
    </w:rPr>
  </w:style>
  <w:style w:type="character" w:styleId="Odkaznapoznmkupodiarou">
    <w:name w:val="footnote reference"/>
    <w:semiHidden/>
    <w:rsid w:val="00785CAE"/>
    <w:rPr>
      <w:rFonts w:cs="Times New Roman"/>
      <w:vertAlign w:val="superscript"/>
    </w:rPr>
  </w:style>
  <w:style w:type="table" w:styleId="Mriekatabuky">
    <w:name w:val="Table Grid"/>
    <w:basedOn w:val="Normlnatabuka"/>
    <w:rsid w:val="00354FAE"/>
    <w:rPr>
      <w:rFonts w:eastAsia="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y"/>
    <w:link w:val="TextbublinyChar"/>
    <w:semiHidden/>
    <w:rsid w:val="00354FAE"/>
    <w:rPr>
      <w:rFonts w:ascii="Tahoma" w:hAnsi="Tahoma"/>
      <w:sz w:val="16"/>
      <w:szCs w:val="16"/>
      <w:lang w:val="x-none"/>
    </w:rPr>
  </w:style>
  <w:style w:type="character" w:customStyle="1" w:styleId="TextbublinyChar">
    <w:name w:val="Text bubliny Char"/>
    <w:link w:val="Textbubliny"/>
    <w:semiHidden/>
    <w:locked/>
    <w:rsid w:val="00354FAE"/>
    <w:rPr>
      <w:rFonts w:ascii="Tahoma" w:hAnsi="Tahoma" w:cs="Tahoma"/>
      <w:sz w:val="16"/>
      <w:szCs w:val="16"/>
      <w:lang w:val="x-none" w:eastAsia="sk-SK"/>
    </w:rPr>
  </w:style>
  <w:style w:type="paragraph" w:customStyle="1" w:styleId="Default">
    <w:name w:val="Default"/>
    <w:rsid w:val="00354FAE"/>
    <w:pPr>
      <w:autoSpaceDE w:val="0"/>
      <w:autoSpaceDN w:val="0"/>
      <w:adjustRightInd w:val="0"/>
    </w:pPr>
    <w:rPr>
      <w:rFonts w:ascii="Arial" w:eastAsia="Times New Roman" w:hAnsi="Arial" w:cs="Arial"/>
      <w:color w:val="000000"/>
      <w:sz w:val="24"/>
      <w:szCs w:val="24"/>
      <w:lang w:val="en-US" w:eastAsia="en-US"/>
    </w:rPr>
  </w:style>
  <w:style w:type="paragraph" w:styleId="Pta">
    <w:name w:val="footer"/>
    <w:basedOn w:val="Normlny"/>
    <w:link w:val="PtaChar"/>
    <w:uiPriority w:val="99"/>
    <w:rsid w:val="00097BB2"/>
    <w:pPr>
      <w:tabs>
        <w:tab w:val="center" w:pos="4536"/>
        <w:tab w:val="right" w:pos="9072"/>
      </w:tabs>
    </w:pPr>
    <w:rPr>
      <w:lang w:val="x-none" w:eastAsia="x-none"/>
    </w:rPr>
  </w:style>
  <w:style w:type="character" w:styleId="slostrany">
    <w:name w:val="page number"/>
    <w:basedOn w:val="Predvolenpsmoodseku"/>
    <w:rsid w:val="00097BB2"/>
  </w:style>
  <w:style w:type="character" w:customStyle="1" w:styleId="apple-converted-space">
    <w:name w:val="apple-converted-space"/>
    <w:basedOn w:val="Predvolenpsmoodseku"/>
    <w:rsid w:val="001216B3"/>
  </w:style>
  <w:style w:type="paragraph" w:styleId="Hlavika">
    <w:name w:val="header"/>
    <w:basedOn w:val="Normlny"/>
    <w:rsid w:val="00D444EE"/>
    <w:pPr>
      <w:tabs>
        <w:tab w:val="center" w:pos="4536"/>
        <w:tab w:val="right" w:pos="9072"/>
      </w:tabs>
    </w:pPr>
  </w:style>
  <w:style w:type="character" w:customStyle="1" w:styleId="PtaChar">
    <w:name w:val="Päta Char"/>
    <w:link w:val="Pta"/>
    <w:uiPriority w:val="99"/>
    <w:rsid w:val="00A16A71"/>
    <w:rPr>
      <w:rFonts w:ascii="Times New Roman" w:hAnsi="Times New Roman"/>
      <w:sz w:val="24"/>
      <w:szCs w:val="24"/>
    </w:rPr>
  </w:style>
  <w:style w:type="character" w:styleId="Hypertextovprepojenie">
    <w:name w:val="Hyperlink"/>
    <w:uiPriority w:val="99"/>
    <w:rsid w:val="003070D4"/>
    <w:rPr>
      <w:color w:val="0000FF"/>
      <w:u w:val="single"/>
    </w:rPr>
  </w:style>
  <w:style w:type="character" w:customStyle="1" w:styleId="Nadpis1Char">
    <w:name w:val="Nadpis 1 Char"/>
    <w:link w:val="Nadpis1"/>
    <w:uiPriority w:val="9"/>
    <w:rsid w:val="00D612B9"/>
    <w:rPr>
      <w:rFonts w:ascii="Cambria" w:eastAsia="Times New Roman" w:hAnsi="Cambria"/>
      <w:b/>
      <w:bCs/>
      <w:kern w:val="32"/>
      <w:sz w:val="32"/>
      <w:szCs w:val="32"/>
      <w:lang w:val="x-none" w:eastAsia="x-none"/>
    </w:rPr>
  </w:style>
  <w:style w:type="paragraph" w:styleId="Hlavikaobsahu">
    <w:name w:val="TOC Heading"/>
    <w:basedOn w:val="Nadpis1"/>
    <w:next w:val="Normlny"/>
    <w:uiPriority w:val="39"/>
    <w:unhideWhenUsed/>
    <w:qFormat/>
    <w:rsid w:val="004842E5"/>
    <w:pPr>
      <w:keepLines/>
      <w:spacing w:before="480" w:after="0" w:line="276" w:lineRule="auto"/>
      <w:outlineLvl w:val="9"/>
    </w:pPr>
    <w:rPr>
      <w:color w:val="365F91"/>
      <w:kern w:val="0"/>
      <w:sz w:val="28"/>
      <w:szCs w:val="28"/>
    </w:rPr>
  </w:style>
  <w:style w:type="paragraph" w:styleId="Obsah1">
    <w:name w:val="toc 1"/>
    <w:basedOn w:val="Normlny"/>
    <w:next w:val="Normlny"/>
    <w:autoRedefine/>
    <w:uiPriority w:val="39"/>
    <w:locked/>
    <w:rsid w:val="004842E5"/>
  </w:style>
  <w:style w:type="paragraph" w:styleId="Podtitul">
    <w:name w:val="Subtitle"/>
    <w:basedOn w:val="Normlny"/>
    <w:next w:val="Normlny"/>
    <w:link w:val="PodtitulChar"/>
    <w:qFormat/>
    <w:locked/>
    <w:rsid w:val="009D773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PodtitulChar">
    <w:name w:val="Podtitul Char"/>
    <w:basedOn w:val="Predvolenpsmoodseku"/>
    <w:link w:val="Podtitul"/>
    <w:rsid w:val="009D7730"/>
    <w:rPr>
      <w:rFonts w:asciiTheme="minorHAnsi" w:eastAsiaTheme="minorEastAsia" w:hAnsiTheme="minorHAnsi" w:cstheme="minorBidi"/>
      <w:color w:val="5A5A5A" w:themeColor="text1" w:themeTint="A5"/>
      <w:spacing w:val="15"/>
      <w:sz w:val="22"/>
      <w:szCs w:val="22"/>
    </w:rPr>
  </w:style>
  <w:style w:type="paragraph" w:styleId="Odsekzoznamu">
    <w:name w:val="List Paragraph"/>
    <w:basedOn w:val="Normlny"/>
    <w:uiPriority w:val="34"/>
    <w:qFormat/>
    <w:rsid w:val="00466A23"/>
    <w:pPr>
      <w:spacing w:after="30" w:line="360" w:lineRule="auto"/>
      <w:ind w:left="720" w:hanging="11"/>
      <w:contextualSpacing/>
      <w:jc w:val="both"/>
    </w:pPr>
    <w:rPr>
      <w:rFonts w:eastAsia="Times New Roman"/>
      <w:color w:val="000000"/>
      <w:szCs w:val="22"/>
    </w:rPr>
  </w:style>
  <w:style w:type="paragraph" w:customStyle="1" w:styleId="podnadpisy">
    <w:name w:val="podnadpisy"/>
    <w:basedOn w:val="Nadpis1"/>
    <w:qFormat/>
    <w:rsid w:val="000B15E0"/>
    <w:pPr>
      <w:keepLines/>
      <w:numPr>
        <w:ilvl w:val="1"/>
      </w:numPr>
      <w:spacing w:before="40" w:after="113" w:line="259" w:lineRule="auto"/>
      <w:ind w:left="788" w:hanging="431"/>
    </w:pPr>
    <w:rPr>
      <w:rFonts w:ascii="Times New Roman" w:hAnsi="Times New Roman"/>
      <w:bCs w:val="0"/>
      <w:color w:val="000000"/>
      <w:kern w:val="0"/>
      <w:sz w:val="28"/>
      <w:szCs w:val="22"/>
      <w:lang w:val="sk-SK" w:eastAsia="sk-SK"/>
    </w:rPr>
  </w:style>
  <w:style w:type="paragraph" w:styleId="Popis">
    <w:name w:val="caption"/>
    <w:basedOn w:val="Normlny"/>
    <w:next w:val="Normlny"/>
    <w:uiPriority w:val="35"/>
    <w:unhideWhenUsed/>
    <w:qFormat/>
    <w:locked/>
    <w:rsid w:val="00466A23"/>
    <w:pPr>
      <w:spacing w:after="200"/>
      <w:ind w:left="436" w:hanging="11"/>
      <w:jc w:val="both"/>
    </w:pPr>
    <w:rPr>
      <w:rFonts w:eastAsia="Times New Roman"/>
      <w:i/>
      <w:iCs/>
      <w:color w:val="44546A" w:themeColor="text2"/>
      <w:sz w:val="18"/>
      <w:szCs w:val="18"/>
    </w:rPr>
  </w:style>
  <w:style w:type="paragraph" w:styleId="PredformtovanHTML">
    <w:name w:val="HTML Preformatted"/>
    <w:basedOn w:val="Normlny"/>
    <w:link w:val="PredformtovanHTMLChar"/>
    <w:uiPriority w:val="99"/>
    <w:unhideWhenUsed/>
    <w:rsid w:val="00EE4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PredformtovanHTMLChar">
    <w:name w:val="Predformátované HTML Char"/>
    <w:basedOn w:val="Predvolenpsmoodseku"/>
    <w:link w:val="PredformtovanHTML"/>
    <w:uiPriority w:val="99"/>
    <w:rsid w:val="00EE4122"/>
    <w:rPr>
      <w:rFonts w:ascii="Courier New" w:eastAsiaTheme="minorEastAsia" w:hAnsi="Courier New" w:cs="Courier New"/>
    </w:rPr>
  </w:style>
  <w:style w:type="paragraph" w:styleId="Normlnywebov">
    <w:name w:val="Normal (Web)"/>
    <w:basedOn w:val="Normlny"/>
    <w:uiPriority w:val="99"/>
    <w:unhideWhenUsed/>
    <w:rsid w:val="00EE4122"/>
    <w:pPr>
      <w:spacing w:before="100" w:beforeAutospacing="1" w:after="100" w:afterAutospacing="1"/>
    </w:pPr>
    <w:rPr>
      <w:rFonts w:eastAsiaTheme="minorEastAsia"/>
    </w:rPr>
  </w:style>
  <w:style w:type="paragraph" w:styleId="Register1">
    <w:name w:val="index 1"/>
    <w:basedOn w:val="Normlny"/>
    <w:next w:val="Normlny"/>
    <w:autoRedefine/>
    <w:uiPriority w:val="99"/>
    <w:rsid w:val="00565438"/>
    <w:pPr>
      <w:ind w:left="240" w:hanging="240"/>
    </w:pPr>
  </w:style>
  <w:style w:type="paragraph" w:styleId="Hlavikazoznamucitci">
    <w:name w:val="toa heading"/>
    <w:basedOn w:val="Normlny"/>
    <w:next w:val="Normlny"/>
    <w:uiPriority w:val="99"/>
    <w:rsid w:val="00565438"/>
    <w:pPr>
      <w:spacing w:before="120"/>
    </w:pPr>
    <w:rPr>
      <w:rFonts w:asciiTheme="majorHAnsi" w:eastAsiaTheme="majorEastAsia" w:hAnsiTheme="majorHAnsi" w:cstheme="majorBidi"/>
      <w:b/>
      <w:bCs/>
    </w:rPr>
  </w:style>
  <w:style w:type="paragraph" w:styleId="Zoznamcitci">
    <w:name w:val="table of authorities"/>
    <w:basedOn w:val="Normlny"/>
    <w:next w:val="Normlny"/>
    <w:uiPriority w:val="99"/>
    <w:rsid w:val="00565438"/>
    <w:pPr>
      <w:ind w:left="240" w:hanging="240"/>
    </w:pPr>
  </w:style>
  <w:style w:type="paragraph" w:styleId="Bibliografia">
    <w:name w:val="Bibliography"/>
    <w:basedOn w:val="Normlny"/>
    <w:next w:val="Normlny"/>
    <w:uiPriority w:val="37"/>
    <w:unhideWhenUsed/>
    <w:rsid w:val="00473D08"/>
  </w:style>
  <w:style w:type="paragraph" w:styleId="Zoznamobrzkov">
    <w:name w:val="table of figures"/>
    <w:basedOn w:val="Normlny"/>
    <w:next w:val="Normlny"/>
    <w:uiPriority w:val="99"/>
    <w:rsid w:val="002011EC"/>
  </w:style>
  <w:style w:type="table" w:customStyle="1" w:styleId="TableGrid">
    <w:name w:val="TableGrid"/>
    <w:rsid w:val="0042638E"/>
    <w:rPr>
      <w:rFonts w:eastAsia="Times New Roman"/>
      <w:sz w:val="22"/>
      <w:szCs w:val="22"/>
    </w:rPr>
    <w:tblPr>
      <w:tblCellMar>
        <w:top w:w="0" w:type="dxa"/>
        <w:left w:w="0" w:type="dxa"/>
        <w:bottom w:w="0" w:type="dxa"/>
        <w:right w:w="0" w:type="dxa"/>
      </w:tblCellMar>
    </w:tblPr>
  </w:style>
  <w:style w:type="character" w:styleId="Odkaznakomentr">
    <w:name w:val="annotation reference"/>
    <w:basedOn w:val="Predvolenpsmoodseku"/>
    <w:rsid w:val="00E64EE5"/>
    <w:rPr>
      <w:sz w:val="16"/>
      <w:szCs w:val="16"/>
    </w:rPr>
  </w:style>
  <w:style w:type="paragraph" w:styleId="Textkomentra">
    <w:name w:val="annotation text"/>
    <w:basedOn w:val="Normlny"/>
    <w:link w:val="TextkomentraChar"/>
    <w:rsid w:val="00E64EE5"/>
    <w:rPr>
      <w:sz w:val="20"/>
      <w:szCs w:val="20"/>
    </w:rPr>
  </w:style>
  <w:style w:type="character" w:customStyle="1" w:styleId="TextkomentraChar">
    <w:name w:val="Text komentára Char"/>
    <w:basedOn w:val="Predvolenpsmoodseku"/>
    <w:link w:val="Textkomentra"/>
    <w:rsid w:val="00E64EE5"/>
    <w:rPr>
      <w:rFonts w:ascii="Times New Roman" w:hAnsi="Times New Roman"/>
    </w:rPr>
  </w:style>
  <w:style w:type="paragraph" w:styleId="Predmetkomentra">
    <w:name w:val="annotation subject"/>
    <w:basedOn w:val="Textkomentra"/>
    <w:next w:val="Textkomentra"/>
    <w:link w:val="PredmetkomentraChar"/>
    <w:semiHidden/>
    <w:unhideWhenUsed/>
    <w:rsid w:val="00E64EE5"/>
    <w:rPr>
      <w:b/>
      <w:bCs/>
    </w:rPr>
  </w:style>
  <w:style w:type="character" w:customStyle="1" w:styleId="PredmetkomentraChar">
    <w:name w:val="Predmet komentára Char"/>
    <w:basedOn w:val="TextkomentraChar"/>
    <w:link w:val="Predmetkomentra"/>
    <w:semiHidden/>
    <w:rsid w:val="00E64EE5"/>
    <w:rPr>
      <w:rFonts w:ascii="Times New Roman" w:hAnsi="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8173">
      <w:bodyDiv w:val="1"/>
      <w:marLeft w:val="0"/>
      <w:marRight w:val="0"/>
      <w:marTop w:val="0"/>
      <w:marBottom w:val="0"/>
      <w:divBdr>
        <w:top w:val="none" w:sz="0" w:space="0" w:color="auto"/>
        <w:left w:val="none" w:sz="0" w:space="0" w:color="auto"/>
        <w:bottom w:val="none" w:sz="0" w:space="0" w:color="auto"/>
        <w:right w:val="none" w:sz="0" w:space="0" w:color="auto"/>
      </w:divBdr>
    </w:div>
    <w:div w:id="68120983">
      <w:bodyDiv w:val="1"/>
      <w:marLeft w:val="0"/>
      <w:marRight w:val="0"/>
      <w:marTop w:val="0"/>
      <w:marBottom w:val="0"/>
      <w:divBdr>
        <w:top w:val="none" w:sz="0" w:space="0" w:color="auto"/>
        <w:left w:val="none" w:sz="0" w:space="0" w:color="auto"/>
        <w:bottom w:val="none" w:sz="0" w:space="0" w:color="auto"/>
        <w:right w:val="none" w:sz="0" w:space="0" w:color="auto"/>
      </w:divBdr>
    </w:div>
    <w:div w:id="80610711">
      <w:bodyDiv w:val="1"/>
      <w:marLeft w:val="0"/>
      <w:marRight w:val="0"/>
      <w:marTop w:val="0"/>
      <w:marBottom w:val="0"/>
      <w:divBdr>
        <w:top w:val="none" w:sz="0" w:space="0" w:color="auto"/>
        <w:left w:val="none" w:sz="0" w:space="0" w:color="auto"/>
        <w:bottom w:val="none" w:sz="0" w:space="0" w:color="auto"/>
        <w:right w:val="none" w:sz="0" w:space="0" w:color="auto"/>
      </w:divBdr>
    </w:div>
    <w:div w:id="87047259">
      <w:bodyDiv w:val="1"/>
      <w:marLeft w:val="0"/>
      <w:marRight w:val="0"/>
      <w:marTop w:val="0"/>
      <w:marBottom w:val="0"/>
      <w:divBdr>
        <w:top w:val="none" w:sz="0" w:space="0" w:color="auto"/>
        <w:left w:val="none" w:sz="0" w:space="0" w:color="auto"/>
        <w:bottom w:val="none" w:sz="0" w:space="0" w:color="auto"/>
        <w:right w:val="none" w:sz="0" w:space="0" w:color="auto"/>
      </w:divBdr>
    </w:div>
    <w:div w:id="122313413">
      <w:bodyDiv w:val="1"/>
      <w:marLeft w:val="0"/>
      <w:marRight w:val="0"/>
      <w:marTop w:val="0"/>
      <w:marBottom w:val="0"/>
      <w:divBdr>
        <w:top w:val="none" w:sz="0" w:space="0" w:color="auto"/>
        <w:left w:val="none" w:sz="0" w:space="0" w:color="auto"/>
        <w:bottom w:val="none" w:sz="0" w:space="0" w:color="auto"/>
        <w:right w:val="none" w:sz="0" w:space="0" w:color="auto"/>
      </w:divBdr>
    </w:div>
    <w:div w:id="125272052">
      <w:bodyDiv w:val="1"/>
      <w:marLeft w:val="0"/>
      <w:marRight w:val="0"/>
      <w:marTop w:val="0"/>
      <w:marBottom w:val="0"/>
      <w:divBdr>
        <w:top w:val="none" w:sz="0" w:space="0" w:color="auto"/>
        <w:left w:val="none" w:sz="0" w:space="0" w:color="auto"/>
        <w:bottom w:val="none" w:sz="0" w:space="0" w:color="auto"/>
        <w:right w:val="none" w:sz="0" w:space="0" w:color="auto"/>
      </w:divBdr>
    </w:div>
    <w:div w:id="142822703">
      <w:bodyDiv w:val="1"/>
      <w:marLeft w:val="0"/>
      <w:marRight w:val="0"/>
      <w:marTop w:val="0"/>
      <w:marBottom w:val="0"/>
      <w:divBdr>
        <w:top w:val="none" w:sz="0" w:space="0" w:color="auto"/>
        <w:left w:val="none" w:sz="0" w:space="0" w:color="auto"/>
        <w:bottom w:val="none" w:sz="0" w:space="0" w:color="auto"/>
        <w:right w:val="none" w:sz="0" w:space="0" w:color="auto"/>
      </w:divBdr>
    </w:div>
    <w:div w:id="150371001">
      <w:bodyDiv w:val="1"/>
      <w:marLeft w:val="0"/>
      <w:marRight w:val="0"/>
      <w:marTop w:val="0"/>
      <w:marBottom w:val="0"/>
      <w:divBdr>
        <w:top w:val="none" w:sz="0" w:space="0" w:color="auto"/>
        <w:left w:val="none" w:sz="0" w:space="0" w:color="auto"/>
        <w:bottom w:val="none" w:sz="0" w:space="0" w:color="auto"/>
        <w:right w:val="none" w:sz="0" w:space="0" w:color="auto"/>
      </w:divBdr>
    </w:div>
    <w:div w:id="154415360">
      <w:bodyDiv w:val="1"/>
      <w:marLeft w:val="0"/>
      <w:marRight w:val="0"/>
      <w:marTop w:val="0"/>
      <w:marBottom w:val="0"/>
      <w:divBdr>
        <w:top w:val="none" w:sz="0" w:space="0" w:color="auto"/>
        <w:left w:val="none" w:sz="0" w:space="0" w:color="auto"/>
        <w:bottom w:val="none" w:sz="0" w:space="0" w:color="auto"/>
        <w:right w:val="none" w:sz="0" w:space="0" w:color="auto"/>
      </w:divBdr>
    </w:div>
    <w:div w:id="187064479">
      <w:bodyDiv w:val="1"/>
      <w:marLeft w:val="0"/>
      <w:marRight w:val="0"/>
      <w:marTop w:val="0"/>
      <w:marBottom w:val="0"/>
      <w:divBdr>
        <w:top w:val="none" w:sz="0" w:space="0" w:color="auto"/>
        <w:left w:val="none" w:sz="0" w:space="0" w:color="auto"/>
        <w:bottom w:val="none" w:sz="0" w:space="0" w:color="auto"/>
        <w:right w:val="none" w:sz="0" w:space="0" w:color="auto"/>
      </w:divBdr>
    </w:div>
    <w:div w:id="209419130">
      <w:bodyDiv w:val="1"/>
      <w:marLeft w:val="0"/>
      <w:marRight w:val="0"/>
      <w:marTop w:val="0"/>
      <w:marBottom w:val="0"/>
      <w:divBdr>
        <w:top w:val="none" w:sz="0" w:space="0" w:color="auto"/>
        <w:left w:val="none" w:sz="0" w:space="0" w:color="auto"/>
        <w:bottom w:val="none" w:sz="0" w:space="0" w:color="auto"/>
        <w:right w:val="none" w:sz="0" w:space="0" w:color="auto"/>
      </w:divBdr>
    </w:div>
    <w:div w:id="248971315">
      <w:bodyDiv w:val="1"/>
      <w:marLeft w:val="0"/>
      <w:marRight w:val="0"/>
      <w:marTop w:val="0"/>
      <w:marBottom w:val="0"/>
      <w:divBdr>
        <w:top w:val="none" w:sz="0" w:space="0" w:color="auto"/>
        <w:left w:val="none" w:sz="0" w:space="0" w:color="auto"/>
        <w:bottom w:val="none" w:sz="0" w:space="0" w:color="auto"/>
        <w:right w:val="none" w:sz="0" w:space="0" w:color="auto"/>
      </w:divBdr>
    </w:div>
    <w:div w:id="283659723">
      <w:bodyDiv w:val="1"/>
      <w:marLeft w:val="0"/>
      <w:marRight w:val="0"/>
      <w:marTop w:val="0"/>
      <w:marBottom w:val="0"/>
      <w:divBdr>
        <w:top w:val="none" w:sz="0" w:space="0" w:color="auto"/>
        <w:left w:val="none" w:sz="0" w:space="0" w:color="auto"/>
        <w:bottom w:val="none" w:sz="0" w:space="0" w:color="auto"/>
        <w:right w:val="none" w:sz="0" w:space="0" w:color="auto"/>
      </w:divBdr>
    </w:div>
    <w:div w:id="300771477">
      <w:bodyDiv w:val="1"/>
      <w:marLeft w:val="0"/>
      <w:marRight w:val="0"/>
      <w:marTop w:val="0"/>
      <w:marBottom w:val="0"/>
      <w:divBdr>
        <w:top w:val="none" w:sz="0" w:space="0" w:color="auto"/>
        <w:left w:val="none" w:sz="0" w:space="0" w:color="auto"/>
        <w:bottom w:val="none" w:sz="0" w:space="0" w:color="auto"/>
        <w:right w:val="none" w:sz="0" w:space="0" w:color="auto"/>
      </w:divBdr>
    </w:div>
    <w:div w:id="302931299">
      <w:bodyDiv w:val="1"/>
      <w:marLeft w:val="0"/>
      <w:marRight w:val="0"/>
      <w:marTop w:val="0"/>
      <w:marBottom w:val="0"/>
      <w:divBdr>
        <w:top w:val="none" w:sz="0" w:space="0" w:color="auto"/>
        <w:left w:val="none" w:sz="0" w:space="0" w:color="auto"/>
        <w:bottom w:val="none" w:sz="0" w:space="0" w:color="auto"/>
        <w:right w:val="none" w:sz="0" w:space="0" w:color="auto"/>
      </w:divBdr>
    </w:div>
    <w:div w:id="319627279">
      <w:bodyDiv w:val="1"/>
      <w:marLeft w:val="0"/>
      <w:marRight w:val="0"/>
      <w:marTop w:val="0"/>
      <w:marBottom w:val="0"/>
      <w:divBdr>
        <w:top w:val="none" w:sz="0" w:space="0" w:color="auto"/>
        <w:left w:val="none" w:sz="0" w:space="0" w:color="auto"/>
        <w:bottom w:val="none" w:sz="0" w:space="0" w:color="auto"/>
        <w:right w:val="none" w:sz="0" w:space="0" w:color="auto"/>
      </w:divBdr>
    </w:div>
    <w:div w:id="359283140">
      <w:bodyDiv w:val="1"/>
      <w:marLeft w:val="0"/>
      <w:marRight w:val="0"/>
      <w:marTop w:val="0"/>
      <w:marBottom w:val="0"/>
      <w:divBdr>
        <w:top w:val="none" w:sz="0" w:space="0" w:color="auto"/>
        <w:left w:val="none" w:sz="0" w:space="0" w:color="auto"/>
        <w:bottom w:val="none" w:sz="0" w:space="0" w:color="auto"/>
        <w:right w:val="none" w:sz="0" w:space="0" w:color="auto"/>
      </w:divBdr>
    </w:div>
    <w:div w:id="365327439">
      <w:bodyDiv w:val="1"/>
      <w:marLeft w:val="0"/>
      <w:marRight w:val="0"/>
      <w:marTop w:val="0"/>
      <w:marBottom w:val="0"/>
      <w:divBdr>
        <w:top w:val="none" w:sz="0" w:space="0" w:color="auto"/>
        <w:left w:val="none" w:sz="0" w:space="0" w:color="auto"/>
        <w:bottom w:val="none" w:sz="0" w:space="0" w:color="auto"/>
        <w:right w:val="none" w:sz="0" w:space="0" w:color="auto"/>
      </w:divBdr>
    </w:div>
    <w:div w:id="409813107">
      <w:bodyDiv w:val="1"/>
      <w:marLeft w:val="0"/>
      <w:marRight w:val="0"/>
      <w:marTop w:val="0"/>
      <w:marBottom w:val="0"/>
      <w:divBdr>
        <w:top w:val="none" w:sz="0" w:space="0" w:color="auto"/>
        <w:left w:val="none" w:sz="0" w:space="0" w:color="auto"/>
        <w:bottom w:val="none" w:sz="0" w:space="0" w:color="auto"/>
        <w:right w:val="none" w:sz="0" w:space="0" w:color="auto"/>
      </w:divBdr>
    </w:div>
    <w:div w:id="425657806">
      <w:bodyDiv w:val="1"/>
      <w:marLeft w:val="0"/>
      <w:marRight w:val="0"/>
      <w:marTop w:val="0"/>
      <w:marBottom w:val="0"/>
      <w:divBdr>
        <w:top w:val="none" w:sz="0" w:space="0" w:color="auto"/>
        <w:left w:val="none" w:sz="0" w:space="0" w:color="auto"/>
        <w:bottom w:val="none" w:sz="0" w:space="0" w:color="auto"/>
        <w:right w:val="none" w:sz="0" w:space="0" w:color="auto"/>
      </w:divBdr>
    </w:div>
    <w:div w:id="440953889">
      <w:bodyDiv w:val="1"/>
      <w:marLeft w:val="0"/>
      <w:marRight w:val="0"/>
      <w:marTop w:val="0"/>
      <w:marBottom w:val="0"/>
      <w:divBdr>
        <w:top w:val="none" w:sz="0" w:space="0" w:color="auto"/>
        <w:left w:val="none" w:sz="0" w:space="0" w:color="auto"/>
        <w:bottom w:val="none" w:sz="0" w:space="0" w:color="auto"/>
        <w:right w:val="none" w:sz="0" w:space="0" w:color="auto"/>
      </w:divBdr>
    </w:div>
    <w:div w:id="459881447">
      <w:bodyDiv w:val="1"/>
      <w:marLeft w:val="0"/>
      <w:marRight w:val="0"/>
      <w:marTop w:val="0"/>
      <w:marBottom w:val="0"/>
      <w:divBdr>
        <w:top w:val="none" w:sz="0" w:space="0" w:color="auto"/>
        <w:left w:val="none" w:sz="0" w:space="0" w:color="auto"/>
        <w:bottom w:val="none" w:sz="0" w:space="0" w:color="auto"/>
        <w:right w:val="none" w:sz="0" w:space="0" w:color="auto"/>
      </w:divBdr>
    </w:div>
    <w:div w:id="509608377">
      <w:bodyDiv w:val="1"/>
      <w:marLeft w:val="0"/>
      <w:marRight w:val="0"/>
      <w:marTop w:val="0"/>
      <w:marBottom w:val="0"/>
      <w:divBdr>
        <w:top w:val="none" w:sz="0" w:space="0" w:color="auto"/>
        <w:left w:val="none" w:sz="0" w:space="0" w:color="auto"/>
        <w:bottom w:val="none" w:sz="0" w:space="0" w:color="auto"/>
        <w:right w:val="none" w:sz="0" w:space="0" w:color="auto"/>
      </w:divBdr>
    </w:div>
    <w:div w:id="512694341">
      <w:bodyDiv w:val="1"/>
      <w:marLeft w:val="0"/>
      <w:marRight w:val="0"/>
      <w:marTop w:val="0"/>
      <w:marBottom w:val="0"/>
      <w:divBdr>
        <w:top w:val="none" w:sz="0" w:space="0" w:color="auto"/>
        <w:left w:val="none" w:sz="0" w:space="0" w:color="auto"/>
        <w:bottom w:val="none" w:sz="0" w:space="0" w:color="auto"/>
        <w:right w:val="none" w:sz="0" w:space="0" w:color="auto"/>
      </w:divBdr>
    </w:div>
    <w:div w:id="515119537">
      <w:bodyDiv w:val="1"/>
      <w:marLeft w:val="0"/>
      <w:marRight w:val="0"/>
      <w:marTop w:val="0"/>
      <w:marBottom w:val="0"/>
      <w:divBdr>
        <w:top w:val="none" w:sz="0" w:space="0" w:color="auto"/>
        <w:left w:val="none" w:sz="0" w:space="0" w:color="auto"/>
        <w:bottom w:val="none" w:sz="0" w:space="0" w:color="auto"/>
        <w:right w:val="none" w:sz="0" w:space="0" w:color="auto"/>
      </w:divBdr>
    </w:div>
    <w:div w:id="546257849">
      <w:bodyDiv w:val="1"/>
      <w:marLeft w:val="0"/>
      <w:marRight w:val="0"/>
      <w:marTop w:val="0"/>
      <w:marBottom w:val="0"/>
      <w:divBdr>
        <w:top w:val="none" w:sz="0" w:space="0" w:color="auto"/>
        <w:left w:val="none" w:sz="0" w:space="0" w:color="auto"/>
        <w:bottom w:val="none" w:sz="0" w:space="0" w:color="auto"/>
        <w:right w:val="none" w:sz="0" w:space="0" w:color="auto"/>
      </w:divBdr>
    </w:div>
    <w:div w:id="549194903">
      <w:bodyDiv w:val="1"/>
      <w:marLeft w:val="0"/>
      <w:marRight w:val="0"/>
      <w:marTop w:val="0"/>
      <w:marBottom w:val="0"/>
      <w:divBdr>
        <w:top w:val="none" w:sz="0" w:space="0" w:color="auto"/>
        <w:left w:val="none" w:sz="0" w:space="0" w:color="auto"/>
        <w:bottom w:val="none" w:sz="0" w:space="0" w:color="auto"/>
        <w:right w:val="none" w:sz="0" w:space="0" w:color="auto"/>
      </w:divBdr>
    </w:div>
    <w:div w:id="554465821">
      <w:bodyDiv w:val="1"/>
      <w:marLeft w:val="0"/>
      <w:marRight w:val="0"/>
      <w:marTop w:val="0"/>
      <w:marBottom w:val="0"/>
      <w:divBdr>
        <w:top w:val="none" w:sz="0" w:space="0" w:color="auto"/>
        <w:left w:val="none" w:sz="0" w:space="0" w:color="auto"/>
        <w:bottom w:val="none" w:sz="0" w:space="0" w:color="auto"/>
        <w:right w:val="none" w:sz="0" w:space="0" w:color="auto"/>
      </w:divBdr>
    </w:div>
    <w:div w:id="636692074">
      <w:bodyDiv w:val="1"/>
      <w:marLeft w:val="0"/>
      <w:marRight w:val="0"/>
      <w:marTop w:val="0"/>
      <w:marBottom w:val="0"/>
      <w:divBdr>
        <w:top w:val="none" w:sz="0" w:space="0" w:color="auto"/>
        <w:left w:val="none" w:sz="0" w:space="0" w:color="auto"/>
        <w:bottom w:val="none" w:sz="0" w:space="0" w:color="auto"/>
        <w:right w:val="none" w:sz="0" w:space="0" w:color="auto"/>
      </w:divBdr>
    </w:div>
    <w:div w:id="683744610">
      <w:bodyDiv w:val="1"/>
      <w:marLeft w:val="0"/>
      <w:marRight w:val="0"/>
      <w:marTop w:val="0"/>
      <w:marBottom w:val="0"/>
      <w:divBdr>
        <w:top w:val="none" w:sz="0" w:space="0" w:color="auto"/>
        <w:left w:val="none" w:sz="0" w:space="0" w:color="auto"/>
        <w:bottom w:val="none" w:sz="0" w:space="0" w:color="auto"/>
        <w:right w:val="none" w:sz="0" w:space="0" w:color="auto"/>
      </w:divBdr>
    </w:div>
    <w:div w:id="727799159">
      <w:bodyDiv w:val="1"/>
      <w:marLeft w:val="0"/>
      <w:marRight w:val="0"/>
      <w:marTop w:val="0"/>
      <w:marBottom w:val="0"/>
      <w:divBdr>
        <w:top w:val="none" w:sz="0" w:space="0" w:color="auto"/>
        <w:left w:val="none" w:sz="0" w:space="0" w:color="auto"/>
        <w:bottom w:val="none" w:sz="0" w:space="0" w:color="auto"/>
        <w:right w:val="none" w:sz="0" w:space="0" w:color="auto"/>
      </w:divBdr>
    </w:div>
    <w:div w:id="748311004">
      <w:bodyDiv w:val="1"/>
      <w:marLeft w:val="0"/>
      <w:marRight w:val="0"/>
      <w:marTop w:val="0"/>
      <w:marBottom w:val="0"/>
      <w:divBdr>
        <w:top w:val="none" w:sz="0" w:space="0" w:color="auto"/>
        <w:left w:val="none" w:sz="0" w:space="0" w:color="auto"/>
        <w:bottom w:val="none" w:sz="0" w:space="0" w:color="auto"/>
        <w:right w:val="none" w:sz="0" w:space="0" w:color="auto"/>
      </w:divBdr>
    </w:div>
    <w:div w:id="750272071">
      <w:bodyDiv w:val="1"/>
      <w:marLeft w:val="0"/>
      <w:marRight w:val="0"/>
      <w:marTop w:val="0"/>
      <w:marBottom w:val="0"/>
      <w:divBdr>
        <w:top w:val="none" w:sz="0" w:space="0" w:color="auto"/>
        <w:left w:val="none" w:sz="0" w:space="0" w:color="auto"/>
        <w:bottom w:val="none" w:sz="0" w:space="0" w:color="auto"/>
        <w:right w:val="none" w:sz="0" w:space="0" w:color="auto"/>
      </w:divBdr>
    </w:div>
    <w:div w:id="781415213">
      <w:bodyDiv w:val="1"/>
      <w:marLeft w:val="0"/>
      <w:marRight w:val="0"/>
      <w:marTop w:val="0"/>
      <w:marBottom w:val="0"/>
      <w:divBdr>
        <w:top w:val="none" w:sz="0" w:space="0" w:color="auto"/>
        <w:left w:val="none" w:sz="0" w:space="0" w:color="auto"/>
        <w:bottom w:val="none" w:sz="0" w:space="0" w:color="auto"/>
        <w:right w:val="none" w:sz="0" w:space="0" w:color="auto"/>
      </w:divBdr>
    </w:div>
    <w:div w:id="811405301">
      <w:bodyDiv w:val="1"/>
      <w:marLeft w:val="0"/>
      <w:marRight w:val="0"/>
      <w:marTop w:val="0"/>
      <w:marBottom w:val="0"/>
      <w:divBdr>
        <w:top w:val="none" w:sz="0" w:space="0" w:color="auto"/>
        <w:left w:val="none" w:sz="0" w:space="0" w:color="auto"/>
        <w:bottom w:val="none" w:sz="0" w:space="0" w:color="auto"/>
        <w:right w:val="none" w:sz="0" w:space="0" w:color="auto"/>
      </w:divBdr>
    </w:div>
    <w:div w:id="826434461">
      <w:bodyDiv w:val="1"/>
      <w:marLeft w:val="0"/>
      <w:marRight w:val="0"/>
      <w:marTop w:val="0"/>
      <w:marBottom w:val="0"/>
      <w:divBdr>
        <w:top w:val="none" w:sz="0" w:space="0" w:color="auto"/>
        <w:left w:val="none" w:sz="0" w:space="0" w:color="auto"/>
        <w:bottom w:val="none" w:sz="0" w:space="0" w:color="auto"/>
        <w:right w:val="none" w:sz="0" w:space="0" w:color="auto"/>
      </w:divBdr>
    </w:div>
    <w:div w:id="910625472">
      <w:bodyDiv w:val="1"/>
      <w:marLeft w:val="0"/>
      <w:marRight w:val="0"/>
      <w:marTop w:val="0"/>
      <w:marBottom w:val="0"/>
      <w:divBdr>
        <w:top w:val="none" w:sz="0" w:space="0" w:color="auto"/>
        <w:left w:val="none" w:sz="0" w:space="0" w:color="auto"/>
        <w:bottom w:val="none" w:sz="0" w:space="0" w:color="auto"/>
        <w:right w:val="none" w:sz="0" w:space="0" w:color="auto"/>
      </w:divBdr>
    </w:div>
    <w:div w:id="923681330">
      <w:bodyDiv w:val="1"/>
      <w:marLeft w:val="0"/>
      <w:marRight w:val="0"/>
      <w:marTop w:val="0"/>
      <w:marBottom w:val="0"/>
      <w:divBdr>
        <w:top w:val="none" w:sz="0" w:space="0" w:color="auto"/>
        <w:left w:val="none" w:sz="0" w:space="0" w:color="auto"/>
        <w:bottom w:val="none" w:sz="0" w:space="0" w:color="auto"/>
        <w:right w:val="none" w:sz="0" w:space="0" w:color="auto"/>
      </w:divBdr>
    </w:div>
    <w:div w:id="929431901">
      <w:bodyDiv w:val="1"/>
      <w:marLeft w:val="0"/>
      <w:marRight w:val="0"/>
      <w:marTop w:val="0"/>
      <w:marBottom w:val="0"/>
      <w:divBdr>
        <w:top w:val="none" w:sz="0" w:space="0" w:color="auto"/>
        <w:left w:val="none" w:sz="0" w:space="0" w:color="auto"/>
        <w:bottom w:val="none" w:sz="0" w:space="0" w:color="auto"/>
        <w:right w:val="none" w:sz="0" w:space="0" w:color="auto"/>
      </w:divBdr>
    </w:div>
    <w:div w:id="958102230">
      <w:bodyDiv w:val="1"/>
      <w:marLeft w:val="0"/>
      <w:marRight w:val="0"/>
      <w:marTop w:val="0"/>
      <w:marBottom w:val="0"/>
      <w:divBdr>
        <w:top w:val="none" w:sz="0" w:space="0" w:color="auto"/>
        <w:left w:val="none" w:sz="0" w:space="0" w:color="auto"/>
        <w:bottom w:val="none" w:sz="0" w:space="0" w:color="auto"/>
        <w:right w:val="none" w:sz="0" w:space="0" w:color="auto"/>
      </w:divBdr>
    </w:div>
    <w:div w:id="961957062">
      <w:bodyDiv w:val="1"/>
      <w:marLeft w:val="0"/>
      <w:marRight w:val="0"/>
      <w:marTop w:val="0"/>
      <w:marBottom w:val="0"/>
      <w:divBdr>
        <w:top w:val="none" w:sz="0" w:space="0" w:color="auto"/>
        <w:left w:val="none" w:sz="0" w:space="0" w:color="auto"/>
        <w:bottom w:val="none" w:sz="0" w:space="0" w:color="auto"/>
        <w:right w:val="none" w:sz="0" w:space="0" w:color="auto"/>
      </w:divBdr>
    </w:div>
    <w:div w:id="976184203">
      <w:bodyDiv w:val="1"/>
      <w:marLeft w:val="0"/>
      <w:marRight w:val="0"/>
      <w:marTop w:val="0"/>
      <w:marBottom w:val="0"/>
      <w:divBdr>
        <w:top w:val="none" w:sz="0" w:space="0" w:color="auto"/>
        <w:left w:val="none" w:sz="0" w:space="0" w:color="auto"/>
        <w:bottom w:val="none" w:sz="0" w:space="0" w:color="auto"/>
        <w:right w:val="none" w:sz="0" w:space="0" w:color="auto"/>
      </w:divBdr>
    </w:div>
    <w:div w:id="1035617205">
      <w:bodyDiv w:val="1"/>
      <w:marLeft w:val="0"/>
      <w:marRight w:val="0"/>
      <w:marTop w:val="0"/>
      <w:marBottom w:val="0"/>
      <w:divBdr>
        <w:top w:val="none" w:sz="0" w:space="0" w:color="auto"/>
        <w:left w:val="none" w:sz="0" w:space="0" w:color="auto"/>
        <w:bottom w:val="none" w:sz="0" w:space="0" w:color="auto"/>
        <w:right w:val="none" w:sz="0" w:space="0" w:color="auto"/>
      </w:divBdr>
    </w:div>
    <w:div w:id="1040202736">
      <w:bodyDiv w:val="1"/>
      <w:marLeft w:val="0"/>
      <w:marRight w:val="0"/>
      <w:marTop w:val="0"/>
      <w:marBottom w:val="0"/>
      <w:divBdr>
        <w:top w:val="none" w:sz="0" w:space="0" w:color="auto"/>
        <w:left w:val="none" w:sz="0" w:space="0" w:color="auto"/>
        <w:bottom w:val="none" w:sz="0" w:space="0" w:color="auto"/>
        <w:right w:val="none" w:sz="0" w:space="0" w:color="auto"/>
      </w:divBdr>
    </w:div>
    <w:div w:id="1086196797">
      <w:bodyDiv w:val="1"/>
      <w:marLeft w:val="0"/>
      <w:marRight w:val="0"/>
      <w:marTop w:val="0"/>
      <w:marBottom w:val="0"/>
      <w:divBdr>
        <w:top w:val="none" w:sz="0" w:space="0" w:color="auto"/>
        <w:left w:val="none" w:sz="0" w:space="0" w:color="auto"/>
        <w:bottom w:val="none" w:sz="0" w:space="0" w:color="auto"/>
        <w:right w:val="none" w:sz="0" w:space="0" w:color="auto"/>
      </w:divBdr>
    </w:div>
    <w:div w:id="1138494861">
      <w:bodyDiv w:val="1"/>
      <w:marLeft w:val="0"/>
      <w:marRight w:val="0"/>
      <w:marTop w:val="0"/>
      <w:marBottom w:val="0"/>
      <w:divBdr>
        <w:top w:val="none" w:sz="0" w:space="0" w:color="auto"/>
        <w:left w:val="none" w:sz="0" w:space="0" w:color="auto"/>
        <w:bottom w:val="none" w:sz="0" w:space="0" w:color="auto"/>
        <w:right w:val="none" w:sz="0" w:space="0" w:color="auto"/>
      </w:divBdr>
    </w:div>
    <w:div w:id="1142044986">
      <w:bodyDiv w:val="1"/>
      <w:marLeft w:val="0"/>
      <w:marRight w:val="0"/>
      <w:marTop w:val="0"/>
      <w:marBottom w:val="0"/>
      <w:divBdr>
        <w:top w:val="none" w:sz="0" w:space="0" w:color="auto"/>
        <w:left w:val="none" w:sz="0" w:space="0" w:color="auto"/>
        <w:bottom w:val="none" w:sz="0" w:space="0" w:color="auto"/>
        <w:right w:val="none" w:sz="0" w:space="0" w:color="auto"/>
      </w:divBdr>
    </w:div>
    <w:div w:id="1248228228">
      <w:bodyDiv w:val="1"/>
      <w:marLeft w:val="0"/>
      <w:marRight w:val="0"/>
      <w:marTop w:val="0"/>
      <w:marBottom w:val="0"/>
      <w:divBdr>
        <w:top w:val="none" w:sz="0" w:space="0" w:color="auto"/>
        <w:left w:val="none" w:sz="0" w:space="0" w:color="auto"/>
        <w:bottom w:val="none" w:sz="0" w:space="0" w:color="auto"/>
        <w:right w:val="none" w:sz="0" w:space="0" w:color="auto"/>
      </w:divBdr>
    </w:div>
    <w:div w:id="1272475898">
      <w:bodyDiv w:val="1"/>
      <w:marLeft w:val="0"/>
      <w:marRight w:val="0"/>
      <w:marTop w:val="0"/>
      <w:marBottom w:val="0"/>
      <w:divBdr>
        <w:top w:val="none" w:sz="0" w:space="0" w:color="auto"/>
        <w:left w:val="none" w:sz="0" w:space="0" w:color="auto"/>
        <w:bottom w:val="none" w:sz="0" w:space="0" w:color="auto"/>
        <w:right w:val="none" w:sz="0" w:space="0" w:color="auto"/>
      </w:divBdr>
    </w:div>
    <w:div w:id="1292395850">
      <w:bodyDiv w:val="1"/>
      <w:marLeft w:val="0"/>
      <w:marRight w:val="0"/>
      <w:marTop w:val="0"/>
      <w:marBottom w:val="0"/>
      <w:divBdr>
        <w:top w:val="none" w:sz="0" w:space="0" w:color="auto"/>
        <w:left w:val="none" w:sz="0" w:space="0" w:color="auto"/>
        <w:bottom w:val="none" w:sz="0" w:space="0" w:color="auto"/>
        <w:right w:val="none" w:sz="0" w:space="0" w:color="auto"/>
      </w:divBdr>
    </w:div>
    <w:div w:id="1294870450">
      <w:bodyDiv w:val="1"/>
      <w:marLeft w:val="0"/>
      <w:marRight w:val="0"/>
      <w:marTop w:val="0"/>
      <w:marBottom w:val="0"/>
      <w:divBdr>
        <w:top w:val="none" w:sz="0" w:space="0" w:color="auto"/>
        <w:left w:val="none" w:sz="0" w:space="0" w:color="auto"/>
        <w:bottom w:val="none" w:sz="0" w:space="0" w:color="auto"/>
        <w:right w:val="none" w:sz="0" w:space="0" w:color="auto"/>
      </w:divBdr>
    </w:div>
    <w:div w:id="1352564389">
      <w:bodyDiv w:val="1"/>
      <w:marLeft w:val="0"/>
      <w:marRight w:val="0"/>
      <w:marTop w:val="0"/>
      <w:marBottom w:val="0"/>
      <w:divBdr>
        <w:top w:val="none" w:sz="0" w:space="0" w:color="auto"/>
        <w:left w:val="none" w:sz="0" w:space="0" w:color="auto"/>
        <w:bottom w:val="none" w:sz="0" w:space="0" w:color="auto"/>
        <w:right w:val="none" w:sz="0" w:space="0" w:color="auto"/>
      </w:divBdr>
    </w:div>
    <w:div w:id="1422876898">
      <w:bodyDiv w:val="1"/>
      <w:marLeft w:val="0"/>
      <w:marRight w:val="0"/>
      <w:marTop w:val="0"/>
      <w:marBottom w:val="0"/>
      <w:divBdr>
        <w:top w:val="none" w:sz="0" w:space="0" w:color="auto"/>
        <w:left w:val="none" w:sz="0" w:space="0" w:color="auto"/>
        <w:bottom w:val="none" w:sz="0" w:space="0" w:color="auto"/>
        <w:right w:val="none" w:sz="0" w:space="0" w:color="auto"/>
      </w:divBdr>
    </w:div>
    <w:div w:id="1446003232">
      <w:bodyDiv w:val="1"/>
      <w:marLeft w:val="0"/>
      <w:marRight w:val="0"/>
      <w:marTop w:val="0"/>
      <w:marBottom w:val="0"/>
      <w:divBdr>
        <w:top w:val="none" w:sz="0" w:space="0" w:color="auto"/>
        <w:left w:val="none" w:sz="0" w:space="0" w:color="auto"/>
        <w:bottom w:val="none" w:sz="0" w:space="0" w:color="auto"/>
        <w:right w:val="none" w:sz="0" w:space="0" w:color="auto"/>
      </w:divBdr>
    </w:div>
    <w:div w:id="1475365816">
      <w:bodyDiv w:val="1"/>
      <w:marLeft w:val="0"/>
      <w:marRight w:val="0"/>
      <w:marTop w:val="0"/>
      <w:marBottom w:val="0"/>
      <w:divBdr>
        <w:top w:val="none" w:sz="0" w:space="0" w:color="auto"/>
        <w:left w:val="none" w:sz="0" w:space="0" w:color="auto"/>
        <w:bottom w:val="none" w:sz="0" w:space="0" w:color="auto"/>
        <w:right w:val="none" w:sz="0" w:space="0" w:color="auto"/>
      </w:divBdr>
    </w:div>
    <w:div w:id="1489593635">
      <w:bodyDiv w:val="1"/>
      <w:marLeft w:val="0"/>
      <w:marRight w:val="0"/>
      <w:marTop w:val="0"/>
      <w:marBottom w:val="0"/>
      <w:divBdr>
        <w:top w:val="none" w:sz="0" w:space="0" w:color="auto"/>
        <w:left w:val="none" w:sz="0" w:space="0" w:color="auto"/>
        <w:bottom w:val="none" w:sz="0" w:space="0" w:color="auto"/>
        <w:right w:val="none" w:sz="0" w:space="0" w:color="auto"/>
      </w:divBdr>
    </w:div>
    <w:div w:id="1498226045">
      <w:bodyDiv w:val="1"/>
      <w:marLeft w:val="0"/>
      <w:marRight w:val="0"/>
      <w:marTop w:val="0"/>
      <w:marBottom w:val="0"/>
      <w:divBdr>
        <w:top w:val="none" w:sz="0" w:space="0" w:color="auto"/>
        <w:left w:val="none" w:sz="0" w:space="0" w:color="auto"/>
        <w:bottom w:val="none" w:sz="0" w:space="0" w:color="auto"/>
        <w:right w:val="none" w:sz="0" w:space="0" w:color="auto"/>
      </w:divBdr>
    </w:div>
    <w:div w:id="1510943154">
      <w:bodyDiv w:val="1"/>
      <w:marLeft w:val="0"/>
      <w:marRight w:val="0"/>
      <w:marTop w:val="0"/>
      <w:marBottom w:val="0"/>
      <w:divBdr>
        <w:top w:val="none" w:sz="0" w:space="0" w:color="auto"/>
        <w:left w:val="none" w:sz="0" w:space="0" w:color="auto"/>
        <w:bottom w:val="none" w:sz="0" w:space="0" w:color="auto"/>
        <w:right w:val="none" w:sz="0" w:space="0" w:color="auto"/>
      </w:divBdr>
    </w:div>
    <w:div w:id="1519537773">
      <w:bodyDiv w:val="1"/>
      <w:marLeft w:val="0"/>
      <w:marRight w:val="0"/>
      <w:marTop w:val="0"/>
      <w:marBottom w:val="0"/>
      <w:divBdr>
        <w:top w:val="none" w:sz="0" w:space="0" w:color="auto"/>
        <w:left w:val="none" w:sz="0" w:space="0" w:color="auto"/>
        <w:bottom w:val="none" w:sz="0" w:space="0" w:color="auto"/>
        <w:right w:val="none" w:sz="0" w:space="0" w:color="auto"/>
      </w:divBdr>
    </w:div>
    <w:div w:id="1600487389">
      <w:bodyDiv w:val="1"/>
      <w:marLeft w:val="0"/>
      <w:marRight w:val="0"/>
      <w:marTop w:val="0"/>
      <w:marBottom w:val="0"/>
      <w:divBdr>
        <w:top w:val="none" w:sz="0" w:space="0" w:color="auto"/>
        <w:left w:val="none" w:sz="0" w:space="0" w:color="auto"/>
        <w:bottom w:val="none" w:sz="0" w:space="0" w:color="auto"/>
        <w:right w:val="none" w:sz="0" w:space="0" w:color="auto"/>
      </w:divBdr>
    </w:div>
    <w:div w:id="1635410013">
      <w:bodyDiv w:val="1"/>
      <w:marLeft w:val="0"/>
      <w:marRight w:val="0"/>
      <w:marTop w:val="0"/>
      <w:marBottom w:val="0"/>
      <w:divBdr>
        <w:top w:val="none" w:sz="0" w:space="0" w:color="auto"/>
        <w:left w:val="none" w:sz="0" w:space="0" w:color="auto"/>
        <w:bottom w:val="none" w:sz="0" w:space="0" w:color="auto"/>
        <w:right w:val="none" w:sz="0" w:space="0" w:color="auto"/>
      </w:divBdr>
    </w:div>
    <w:div w:id="1699038971">
      <w:bodyDiv w:val="1"/>
      <w:marLeft w:val="0"/>
      <w:marRight w:val="0"/>
      <w:marTop w:val="0"/>
      <w:marBottom w:val="0"/>
      <w:divBdr>
        <w:top w:val="none" w:sz="0" w:space="0" w:color="auto"/>
        <w:left w:val="none" w:sz="0" w:space="0" w:color="auto"/>
        <w:bottom w:val="none" w:sz="0" w:space="0" w:color="auto"/>
        <w:right w:val="none" w:sz="0" w:space="0" w:color="auto"/>
      </w:divBdr>
    </w:div>
    <w:div w:id="1714304217">
      <w:bodyDiv w:val="1"/>
      <w:marLeft w:val="0"/>
      <w:marRight w:val="0"/>
      <w:marTop w:val="0"/>
      <w:marBottom w:val="0"/>
      <w:divBdr>
        <w:top w:val="none" w:sz="0" w:space="0" w:color="auto"/>
        <w:left w:val="none" w:sz="0" w:space="0" w:color="auto"/>
        <w:bottom w:val="none" w:sz="0" w:space="0" w:color="auto"/>
        <w:right w:val="none" w:sz="0" w:space="0" w:color="auto"/>
      </w:divBdr>
    </w:div>
    <w:div w:id="1811435705">
      <w:bodyDiv w:val="1"/>
      <w:marLeft w:val="0"/>
      <w:marRight w:val="0"/>
      <w:marTop w:val="0"/>
      <w:marBottom w:val="0"/>
      <w:divBdr>
        <w:top w:val="none" w:sz="0" w:space="0" w:color="auto"/>
        <w:left w:val="none" w:sz="0" w:space="0" w:color="auto"/>
        <w:bottom w:val="none" w:sz="0" w:space="0" w:color="auto"/>
        <w:right w:val="none" w:sz="0" w:space="0" w:color="auto"/>
      </w:divBdr>
    </w:div>
    <w:div w:id="1831217105">
      <w:bodyDiv w:val="1"/>
      <w:marLeft w:val="0"/>
      <w:marRight w:val="0"/>
      <w:marTop w:val="0"/>
      <w:marBottom w:val="0"/>
      <w:divBdr>
        <w:top w:val="none" w:sz="0" w:space="0" w:color="auto"/>
        <w:left w:val="none" w:sz="0" w:space="0" w:color="auto"/>
        <w:bottom w:val="none" w:sz="0" w:space="0" w:color="auto"/>
        <w:right w:val="none" w:sz="0" w:space="0" w:color="auto"/>
      </w:divBdr>
    </w:div>
    <w:div w:id="1853644465">
      <w:bodyDiv w:val="1"/>
      <w:marLeft w:val="0"/>
      <w:marRight w:val="0"/>
      <w:marTop w:val="0"/>
      <w:marBottom w:val="0"/>
      <w:divBdr>
        <w:top w:val="none" w:sz="0" w:space="0" w:color="auto"/>
        <w:left w:val="none" w:sz="0" w:space="0" w:color="auto"/>
        <w:bottom w:val="none" w:sz="0" w:space="0" w:color="auto"/>
        <w:right w:val="none" w:sz="0" w:space="0" w:color="auto"/>
      </w:divBdr>
    </w:div>
    <w:div w:id="1875193843">
      <w:bodyDiv w:val="1"/>
      <w:marLeft w:val="0"/>
      <w:marRight w:val="0"/>
      <w:marTop w:val="0"/>
      <w:marBottom w:val="0"/>
      <w:divBdr>
        <w:top w:val="none" w:sz="0" w:space="0" w:color="auto"/>
        <w:left w:val="none" w:sz="0" w:space="0" w:color="auto"/>
        <w:bottom w:val="none" w:sz="0" w:space="0" w:color="auto"/>
        <w:right w:val="none" w:sz="0" w:space="0" w:color="auto"/>
      </w:divBdr>
    </w:div>
    <w:div w:id="1927811532">
      <w:bodyDiv w:val="1"/>
      <w:marLeft w:val="0"/>
      <w:marRight w:val="0"/>
      <w:marTop w:val="0"/>
      <w:marBottom w:val="0"/>
      <w:divBdr>
        <w:top w:val="none" w:sz="0" w:space="0" w:color="auto"/>
        <w:left w:val="none" w:sz="0" w:space="0" w:color="auto"/>
        <w:bottom w:val="none" w:sz="0" w:space="0" w:color="auto"/>
        <w:right w:val="none" w:sz="0" w:space="0" w:color="auto"/>
      </w:divBdr>
    </w:div>
    <w:div w:id="1938362726">
      <w:bodyDiv w:val="1"/>
      <w:marLeft w:val="0"/>
      <w:marRight w:val="0"/>
      <w:marTop w:val="0"/>
      <w:marBottom w:val="0"/>
      <w:divBdr>
        <w:top w:val="none" w:sz="0" w:space="0" w:color="auto"/>
        <w:left w:val="none" w:sz="0" w:space="0" w:color="auto"/>
        <w:bottom w:val="none" w:sz="0" w:space="0" w:color="auto"/>
        <w:right w:val="none" w:sz="0" w:space="0" w:color="auto"/>
      </w:divBdr>
    </w:div>
    <w:div w:id="1955280895">
      <w:bodyDiv w:val="1"/>
      <w:marLeft w:val="0"/>
      <w:marRight w:val="0"/>
      <w:marTop w:val="0"/>
      <w:marBottom w:val="0"/>
      <w:divBdr>
        <w:top w:val="none" w:sz="0" w:space="0" w:color="auto"/>
        <w:left w:val="none" w:sz="0" w:space="0" w:color="auto"/>
        <w:bottom w:val="none" w:sz="0" w:space="0" w:color="auto"/>
        <w:right w:val="none" w:sz="0" w:space="0" w:color="auto"/>
      </w:divBdr>
    </w:div>
    <w:div w:id="1972052041">
      <w:bodyDiv w:val="1"/>
      <w:marLeft w:val="0"/>
      <w:marRight w:val="0"/>
      <w:marTop w:val="0"/>
      <w:marBottom w:val="0"/>
      <w:divBdr>
        <w:top w:val="none" w:sz="0" w:space="0" w:color="auto"/>
        <w:left w:val="none" w:sz="0" w:space="0" w:color="auto"/>
        <w:bottom w:val="none" w:sz="0" w:space="0" w:color="auto"/>
        <w:right w:val="none" w:sz="0" w:space="0" w:color="auto"/>
      </w:divBdr>
    </w:div>
    <w:div w:id="1984120303">
      <w:bodyDiv w:val="1"/>
      <w:marLeft w:val="0"/>
      <w:marRight w:val="0"/>
      <w:marTop w:val="0"/>
      <w:marBottom w:val="0"/>
      <w:divBdr>
        <w:top w:val="none" w:sz="0" w:space="0" w:color="auto"/>
        <w:left w:val="none" w:sz="0" w:space="0" w:color="auto"/>
        <w:bottom w:val="none" w:sz="0" w:space="0" w:color="auto"/>
        <w:right w:val="none" w:sz="0" w:space="0" w:color="auto"/>
      </w:divBdr>
    </w:div>
    <w:div w:id="2036811385">
      <w:bodyDiv w:val="1"/>
      <w:marLeft w:val="0"/>
      <w:marRight w:val="0"/>
      <w:marTop w:val="0"/>
      <w:marBottom w:val="0"/>
      <w:divBdr>
        <w:top w:val="none" w:sz="0" w:space="0" w:color="auto"/>
        <w:left w:val="none" w:sz="0" w:space="0" w:color="auto"/>
        <w:bottom w:val="none" w:sz="0" w:space="0" w:color="auto"/>
        <w:right w:val="none" w:sz="0" w:space="0" w:color="auto"/>
      </w:divBdr>
    </w:div>
    <w:div w:id="2117217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svg"/><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sv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sv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svg"/><Relationship Id="rId48" Type="http://schemas.openxmlformats.org/officeDocument/2006/relationships/image" Target="media/image35.png"/><Relationship Id="rId56" Type="http://schemas.openxmlformats.org/officeDocument/2006/relationships/image" Target="media/image43.sv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jpeg"/><Relationship Id="rId25" Type="http://schemas.openxmlformats.org/officeDocument/2006/relationships/image" Target="media/image12.sv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svg"/><Relationship Id="rId59" Type="http://schemas.openxmlformats.org/officeDocument/2006/relationships/image" Target="media/image46.sv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svg"/><Relationship Id="rId70" Type="http://schemas.openxmlformats.org/officeDocument/2006/relationships/fontTable" Target="fontTable.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AWS</b:Tag>
    <b:SourceType>InternetSite</b:SourceType>
    <b:Guid>{04B97B65-ACA9-4A76-A00E-C622AB7B1ED4}</b:Guid>
    <b:Author>
      <b:Author>
        <b:Corporate>AWS</b:Corporate>
      </b:Author>
    </b:Author>
    <b:Title>Amazon AWS</b:Title>
    <b:InternetSiteTitle>What is Mobile Application Development?</b:InternetSiteTitle>
    <b:ProductionCompany>Amazon</b:ProductionCompany>
    <b:URL>https://aws.amazon.com/mobile/mobile-application-development/</b:URL>
    <b:YearAccessed>2021</b:YearAccessed>
    <b:MonthAccessed>September</b:MonthAccessed>
    <b:Year>2021</b:Year>
    <b:Month>September</b:Month>
    <b:RefOrder>1</b:RefOrder>
  </b:Source>
  <b:Source>
    <b:Tag>Fir21</b:Tag>
    <b:SourceType>InternetSite</b:SourceType>
    <b:Guid>{86C35C09-53C5-4068-AA98-0AD3797DF3DE}</b:Guid>
    <b:Author>
      <b:Author>
        <b:Corporate>Firebase</b:Corporate>
      </b:Author>
    </b:Author>
    <b:Title>Firebase Documentation</b:Title>
    <b:InternetSiteTitle>Cloud Firestore Data model</b:InternetSiteTitle>
    <b:ProductionCompany>Google</b:ProductionCompany>
    <b:Year>2021</b:Year>
    <b:Month>November</b:Month>
    <b:URL>https://firebase.google.com/docs/firestore/data-model</b:URL>
    <b:RefOrder>6</b:RefOrder>
  </b:Source>
  <b:Source>
    <b:Tag>Flu21</b:Tag>
    <b:SourceType>InternetSite</b:SourceType>
    <b:Guid>{AC42BB74-4424-4CE7-984C-348C5E509BFA}</b:Guid>
    <b:Author>
      <b:Author>
        <b:Corporate>Flutter</b:Corporate>
      </b:Author>
    </b:Author>
    <b:Title>Flutter Docs</b:Title>
    <b:InternetSiteTitle>Test Drive</b:InternetSiteTitle>
    <b:ProductionCompany>Google</b:ProductionCompany>
    <b:Year>2021</b:Year>
    <b:Month>November</b:Month>
    <b:URL>https://docs.flutter.dev/get-started/test-drive</b:URL>
    <b:RefOrder>4</b:RefOrder>
  </b:Source>
  <b:Source>
    <b:Tag>Flu212</b:Tag>
    <b:SourceType>InternetSite</b:SourceType>
    <b:Guid>{3C6EE0DA-431C-4122-9D91-6F9D560FBC2C}</b:Guid>
    <b:Author>
      <b:Author>
        <b:Corporate>Flutter</b:Corporate>
      </b:Author>
    </b:Author>
    <b:Title>Flutter Docs</b:Title>
    <b:InternetSiteTitle>Flutter architectural overview</b:InternetSiteTitle>
    <b:ProductionCompany>Google</b:ProductionCompany>
    <b:Year>2021</b:Year>
    <b:Month>December</b:Month>
    <b:URL>https://docs.flutter.dev/resources/architectural-overview</b:URL>
    <b:RefOrder>9</b:RefOrder>
  </b:Source>
  <b:Source>
    <b:Tag>Flu211</b:Tag>
    <b:SourceType>InternetSite</b:SourceType>
    <b:Guid>{707B8858-E284-45EF-9B43-0F3E879E6DD2}</b:Guid>
    <b:Author>
      <b:Author>
        <b:Corporate>Flutter</b:Corporate>
      </b:Author>
    </b:Author>
    <b:Title>Flutter Docs</b:Title>
    <b:InternetSiteTitle>Windows install</b:InternetSiteTitle>
    <b:ProductionCompany>Google</b:ProductionCompany>
    <b:Year>2021</b:Year>
    <b:Month>November</b:Month>
    <b:URL>https://docs.flutter.dev/get-started/install/windows</b:URL>
    <b:RefOrder>3</b:RefOrder>
  </b:Source>
  <b:Source>
    <b:Tag>Flu22</b:Tag>
    <b:SourceType>InternetSite</b:SourceType>
    <b:Guid>{DA9732BC-1A97-44EF-9BA8-FFBFD61010AB}</b:Guid>
    <b:Author>
      <b:Author>
        <b:Corporate>Flutter</b:Corporate>
      </b:Author>
    </b:Author>
    <b:Title>Flutter Docs</b:Title>
    <b:InternetSiteTitle>Flutter and the pubspec file</b:InternetSiteTitle>
    <b:ProductionCompany>Google</b:ProductionCompany>
    <b:Year>2022</b:Year>
    <b:Month>Január</b:Month>
    <b:URL>https://docs.flutter.dev/development/tools/pubspec</b:URL>
    <b:RefOrder>5</b:RefOrder>
  </b:Source>
  <b:Source>
    <b:Tag>Wazeopedia</b:Tag>
    <b:SourceType>InternetSite</b:SourceType>
    <b:Guid>{4839E139-A4D2-40F2-85CF-3451DF5631E4}</b:Guid>
    <b:Title>Navigační server</b:Title>
    <b:Author>
      <b:Author>
        <b:Corporate>Waze</b:Corporate>
      </b:Author>
    </b:Author>
    <b:InternetSiteTitle>wazeopedia</b:InternetSiteTitle>
    <b:URL>https://wazeopedia.waze.com/wiki/Czech/Naviga%C4%8Dn%C3%AD_server</b:URL>
    <b:ProductionCompany>Waze</b:ProductionCompany>
    <b:Year>2022</b:Year>
    <b:Month>Február</b:Month>
    <b:RefOrder>8</b:RefOrder>
  </b:Source>
  <b:Source>
    <b:Tag>Sur</b:Tag>
    <b:SourceType>InternetSite</b:SourceType>
    <b:Guid>{2CF8ACF3-3988-4B5D-BA0D-762874B769CA}</b:Guid>
    <b:Author>
      <b:Author>
        <b:Corporate>Surf</b:Corporate>
      </b:Author>
    </b:Author>
    <b:Title>Surf</b:Title>
    <b:InternetSiteTitle>Flutter vs Native</b:InternetSiteTitle>
    <b:ProductionCompany>Surf</b:ProductionCompany>
    <b:URL>https://surf.dev/flutter-vs-native/</b:URL>
    <b:Year>2022</b:Year>
    <b:Month>Marec</b:Month>
    <b:RefOrder>2</b:RefOrder>
  </b:Source>
  <b:Source>
    <b:Tag>MDN21</b:Tag>
    <b:SourceType>InternetSite</b:SourceType>
    <b:Guid>{E4CB3D69-D78E-4A30-9CFF-E3BAB118CBF2}</b:Guid>
    <b:Author>
      <b:Author>
        <b:NameList>
          <b:Person>
            <b:Last>contributors</b:Last>
            <b:First>MDN</b:First>
          </b:Person>
        </b:NameList>
      </b:Author>
    </b:Author>
    <b:Title>MDN web docs</b:Title>
    <b:InternetSiteTitle>Set-Cookie</b:InternetSiteTitle>
    <b:ProductionCompany>Mozilla</b:ProductionCompany>
    <b:Year>2021</b:Year>
    <b:Month>December</b:Month>
    <b:URL>https://developer.mozilla.org/en-US/docs/Web/HTTP/Headers/Set-Cookie</b:URL>
    <b:RefOrder>7</b:RefOrder>
  </b:Source>
</b:Sources>
</file>

<file path=customXml/itemProps1.xml><?xml version="1.0" encoding="utf-8"?>
<ds:datastoreItem xmlns:ds="http://schemas.openxmlformats.org/officeDocument/2006/customXml" ds:itemID="{CBEBC810-EFE0-49C2-AA3E-6AD861C15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29</Pages>
  <Words>5321</Words>
  <Characters>30333</Characters>
  <Application>Microsoft Office Word</Application>
  <DocSecurity>0</DocSecurity>
  <Lines>252</Lines>
  <Paragraphs>71</Paragraphs>
  <ScaleCrop>false</ScaleCrop>
  <HeadingPairs>
    <vt:vector size="4" baseType="variant">
      <vt:variant>
        <vt:lpstr>Názov</vt:lpstr>
      </vt:variant>
      <vt:variant>
        <vt:i4>1</vt:i4>
      </vt:variant>
      <vt:variant>
        <vt:lpstr>Název</vt:lpstr>
      </vt:variant>
      <vt:variant>
        <vt:i4>1</vt:i4>
      </vt:variant>
    </vt:vector>
  </HeadingPairs>
  <TitlesOfParts>
    <vt:vector size="2" baseType="lpstr">
      <vt:lpstr>Úvod</vt:lpstr>
      <vt:lpstr>Úvod</vt:lpstr>
    </vt:vector>
  </TitlesOfParts>
  <Company>Windows Xp Ultimate 2008</Company>
  <LinksUpToDate>false</LinksUpToDate>
  <CharactersWithSpaces>35583</CharactersWithSpaces>
  <SharedDoc>false</SharedDoc>
  <HLinks>
    <vt:vector size="72" baseType="variant">
      <vt:variant>
        <vt:i4>262175</vt:i4>
      </vt:variant>
      <vt:variant>
        <vt:i4>66</vt:i4>
      </vt:variant>
      <vt:variant>
        <vt:i4>0</vt:i4>
      </vt:variant>
      <vt:variant>
        <vt:i4>5</vt:i4>
      </vt:variant>
      <vt:variant>
        <vt:lpwstr>http://www.shvoong.com/exact-sciences/499883-silver-meal-heuristic-method-deterministic/</vt:lpwstr>
      </vt:variant>
      <vt:variant>
        <vt:lpwstr/>
      </vt:variant>
      <vt:variant>
        <vt:i4>3997870</vt:i4>
      </vt:variant>
      <vt:variant>
        <vt:i4>63</vt:i4>
      </vt:variant>
      <vt:variant>
        <vt:i4>0</vt:i4>
      </vt:variant>
      <vt:variant>
        <vt:i4>5</vt:i4>
      </vt:variant>
      <vt:variant>
        <vt:lpwstr>http://www.stránky/</vt:lpwstr>
      </vt:variant>
      <vt:variant>
        <vt:lpwstr/>
      </vt:variant>
      <vt:variant>
        <vt:i4>1769520</vt:i4>
      </vt:variant>
      <vt:variant>
        <vt:i4>56</vt:i4>
      </vt:variant>
      <vt:variant>
        <vt:i4>0</vt:i4>
      </vt:variant>
      <vt:variant>
        <vt:i4>5</vt:i4>
      </vt:variant>
      <vt:variant>
        <vt:lpwstr/>
      </vt:variant>
      <vt:variant>
        <vt:lpwstr>_Toc65177608</vt:lpwstr>
      </vt:variant>
      <vt:variant>
        <vt:i4>1310768</vt:i4>
      </vt:variant>
      <vt:variant>
        <vt:i4>50</vt:i4>
      </vt:variant>
      <vt:variant>
        <vt:i4>0</vt:i4>
      </vt:variant>
      <vt:variant>
        <vt:i4>5</vt:i4>
      </vt:variant>
      <vt:variant>
        <vt:lpwstr/>
      </vt:variant>
      <vt:variant>
        <vt:lpwstr>_Toc65177607</vt:lpwstr>
      </vt:variant>
      <vt:variant>
        <vt:i4>1376304</vt:i4>
      </vt:variant>
      <vt:variant>
        <vt:i4>44</vt:i4>
      </vt:variant>
      <vt:variant>
        <vt:i4>0</vt:i4>
      </vt:variant>
      <vt:variant>
        <vt:i4>5</vt:i4>
      </vt:variant>
      <vt:variant>
        <vt:lpwstr/>
      </vt:variant>
      <vt:variant>
        <vt:lpwstr>_Toc65177606</vt:lpwstr>
      </vt:variant>
      <vt:variant>
        <vt:i4>1441840</vt:i4>
      </vt:variant>
      <vt:variant>
        <vt:i4>38</vt:i4>
      </vt:variant>
      <vt:variant>
        <vt:i4>0</vt:i4>
      </vt:variant>
      <vt:variant>
        <vt:i4>5</vt:i4>
      </vt:variant>
      <vt:variant>
        <vt:lpwstr/>
      </vt:variant>
      <vt:variant>
        <vt:lpwstr>_Toc65177605</vt:lpwstr>
      </vt:variant>
      <vt:variant>
        <vt:i4>1507376</vt:i4>
      </vt:variant>
      <vt:variant>
        <vt:i4>32</vt:i4>
      </vt:variant>
      <vt:variant>
        <vt:i4>0</vt:i4>
      </vt:variant>
      <vt:variant>
        <vt:i4>5</vt:i4>
      </vt:variant>
      <vt:variant>
        <vt:lpwstr/>
      </vt:variant>
      <vt:variant>
        <vt:lpwstr>_Toc65177604</vt:lpwstr>
      </vt:variant>
      <vt:variant>
        <vt:i4>1048624</vt:i4>
      </vt:variant>
      <vt:variant>
        <vt:i4>26</vt:i4>
      </vt:variant>
      <vt:variant>
        <vt:i4>0</vt:i4>
      </vt:variant>
      <vt:variant>
        <vt:i4>5</vt:i4>
      </vt:variant>
      <vt:variant>
        <vt:lpwstr/>
      </vt:variant>
      <vt:variant>
        <vt:lpwstr>_Toc65177603</vt:lpwstr>
      </vt:variant>
      <vt:variant>
        <vt:i4>1114160</vt:i4>
      </vt:variant>
      <vt:variant>
        <vt:i4>20</vt:i4>
      </vt:variant>
      <vt:variant>
        <vt:i4>0</vt:i4>
      </vt:variant>
      <vt:variant>
        <vt:i4>5</vt:i4>
      </vt:variant>
      <vt:variant>
        <vt:lpwstr/>
      </vt:variant>
      <vt:variant>
        <vt:lpwstr>_Toc65177602</vt:lpwstr>
      </vt:variant>
      <vt:variant>
        <vt:i4>1179696</vt:i4>
      </vt:variant>
      <vt:variant>
        <vt:i4>14</vt:i4>
      </vt:variant>
      <vt:variant>
        <vt:i4>0</vt:i4>
      </vt:variant>
      <vt:variant>
        <vt:i4>5</vt:i4>
      </vt:variant>
      <vt:variant>
        <vt:lpwstr/>
      </vt:variant>
      <vt:variant>
        <vt:lpwstr>_Toc65177601</vt:lpwstr>
      </vt:variant>
      <vt:variant>
        <vt:i4>1245232</vt:i4>
      </vt:variant>
      <vt:variant>
        <vt:i4>8</vt:i4>
      </vt:variant>
      <vt:variant>
        <vt:i4>0</vt:i4>
      </vt:variant>
      <vt:variant>
        <vt:i4>5</vt:i4>
      </vt:variant>
      <vt:variant>
        <vt:lpwstr/>
      </vt:variant>
      <vt:variant>
        <vt:lpwstr>_Toc65177600</vt:lpwstr>
      </vt:variant>
      <vt:variant>
        <vt:i4>1638457</vt:i4>
      </vt:variant>
      <vt:variant>
        <vt:i4>2</vt:i4>
      </vt:variant>
      <vt:variant>
        <vt:i4>0</vt:i4>
      </vt:variant>
      <vt:variant>
        <vt:i4>5</vt:i4>
      </vt:variant>
      <vt:variant>
        <vt:lpwstr/>
      </vt:variant>
      <vt:variant>
        <vt:lpwstr>_Toc65177599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Úvod</dc:title>
  <dc:subject/>
  <dc:creator>a</dc:creator>
  <cp:keywords/>
  <cp:lastModifiedBy>Adam</cp:lastModifiedBy>
  <cp:revision>7</cp:revision>
  <cp:lastPrinted>2022-03-08T06:27:00Z</cp:lastPrinted>
  <dcterms:created xsi:type="dcterms:W3CDTF">2022-03-20T13:58:00Z</dcterms:created>
  <dcterms:modified xsi:type="dcterms:W3CDTF">2022-03-20T14:51:00Z</dcterms:modified>
</cp:coreProperties>
</file>